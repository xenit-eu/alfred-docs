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color w:val="EBDDC3" w:themeColor="background2"/>
          <w:sz w:val="16"/>
          <w:szCs w:val="16"/>
          <w:lang w:val="en-US"/>
        </w:rPr>
        <w:id w:val="16927735"/>
        <w:docPartObj>
          <w:docPartGallery w:val="Cover Pages"/>
          <w:docPartUnique/>
        </w:docPartObj>
      </w:sdtPr>
      <w:sdtContent>
        <w:p w14:paraId="4B95BAD1" w14:textId="77777777" w:rsidR="0013124E" w:rsidRPr="00AA38F0" w:rsidRDefault="0013124E">
          <w:pPr>
            <w:spacing w:after="200" w:line="276" w:lineRule="auto"/>
            <w:rPr>
              <w:color w:val="EBDDC3" w:themeColor="background2"/>
              <w:sz w:val="16"/>
              <w:szCs w:val="16"/>
              <w:lang w:val="en-US"/>
            </w:rPr>
          </w:pPr>
        </w:p>
        <w:p w14:paraId="4A2CB526" w14:textId="77777777" w:rsidR="0034681C" w:rsidRPr="00AA38F0" w:rsidRDefault="0037358E" w:rsidP="0037358E">
          <w:pPr>
            <w:spacing w:after="200" w:line="276" w:lineRule="auto"/>
            <w:jc w:val="center"/>
            <w:rPr>
              <w:color w:val="EBDDC3" w:themeColor="background2"/>
              <w:sz w:val="16"/>
              <w:szCs w:val="16"/>
              <w:lang w:val="en-US"/>
            </w:rPr>
          </w:pPr>
          <w:r w:rsidRPr="00AA38F0">
            <w:rPr>
              <w:noProof/>
              <w:color w:val="EBDDC3" w:themeColor="background2"/>
              <w:sz w:val="16"/>
              <w:szCs w:val="16"/>
              <w:lang w:val="en-US" w:eastAsia="en-US"/>
            </w:rPr>
            <w:drawing>
              <wp:inline distT="0" distB="0" distL="0" distR="0" wp14:anchorId="6DC00B53" wp14:editId="7B7F5B32">
                <wp:extent cx="3111834" cy="1238250"/>
                <wp:effectExtent l="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XENIT\Operational\Logo_Templates\Logo 070718\xenitbacktransp.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122902" cy="1242654"/>
                        </a:xfrm>
                        <a:prstGeom prst="rect">
                          <a:avLst/>
                        </a:prstGeom>
                        <a:noFill/>
                        <a:ln w="9525">
                          <a:noFill/>
                          <a:miter lim="800000"/>
                          <a:headEnd/>
                          <a:tailEnd/>
                        </a:ln>
                      </pic:spPr>
                    </pic:pic>
                  </a:graphicData>
                </a:graphic>
              </wp:inline>
            </w:drawing>
          </w:r>
        </w:p>
        <w:p w14:paraId="302E48C0" w14:textId="77777777" w:rsidR="0037358E" w:rsidRPr="00AA38F0" w:rsidRDefault="0037358E" w:rsidP="0037358E">
          <w:pPr>
            <w:spacing w:after="200" w:line="276" w:lineRule="auto"/>
            <w:jc w:val="center"/>
            <w:rPr>
              <w:color w:val="EBDDC3" w:themeColor="background2"/>
              <w:sz w:val="16"/>
              <w:szCs w:val="16"/>
              <w:lang w:val="en-US"/>
            </w:rPr>
          </w:pPr>
        </w:p>
        <w:p w14:paraId="7AA9AE56" w14:textId="77777777" w:rsidR="0037358E" w:rsidRPr="00AA38F0" w:rsidRDefault="0037358E" w:rsidP="0037358E">
          <w:pPr>
            <w:spacing w:after="200" w:line="276" w:lineRule="auto"/>
            <w:jc w:val="center"/>
            <w:rPr>
              <w:color w:val="EBDDC3" w:themeColor="background2"/>
              <w:sz w:val="16"/>
              <w:szCs w:val="16"/>
              <w:lang w:val="en-US"/>
            </w:rPr>
          </w:pPr>
        </w:p>
        <w:p w14:paraId="5A92091C" w14:textId="77777777" w:rsidR="0037358E" w:rsidRPr="00AA38F0" w:rsidRDefault="0037358E" w:rsidP="0037358E">
          <w:pPr>
            <w:spacing w:after="200" w:line="276" w:lineRule="auto"/>
            <w:jc w:val="center"/>
            <w:rPr>
              <w:color w:val="EBDDC3" w:themeColor="background2"/>
              <w:sz w:val="16"/>
              <w:szCs w:val="16"/>
              <w:lang w:val="en-US"/>
            </w:rPr>
          </w:pPr>
        </w:p>
        <w:p w14:paraId="2F74585B" w14:textId="77777777" w:rsidR="003940F9" w:rsidRPr="00AA38F0" w:rsidRDefault="003940F9" w:rsidP="0037358E">
          <w:pPr>
            <w:spacing w:after="200" w:line="276" w:lineRule="auto"/>
            <w:jc w:val="center"/>
            <w:rPr>
              <w:color w:val="EBDDC3" w:themeColor="background2"/>
              <w:sz w:val="16"/>
              <w:szCs w:val="16"/>
              <w:lang w:val="en-US"/>
            </w:rPr>
          </w:pPr>
        </w:p>
        <w:p w14:paraId="1D6E6517" w14:textId="77777777" w:rsidR="0037358E" w:rsidRPr="00AA38F0" w:rsidRDefault="0037358E" w:rsidP="0037358E">
          <w:pPr>
            <w:spacing w:after="200" w:line="276" w:lineRule="auto"/>
            <w:jc w:val="center"/>
            <w:rPr>
              <w:color w:val="EBDDC3" w:themeColor="background2"/>
              <w:sz w:val="16"/>
              <w:szCs w:val="16"/>
              <w:lang w:val="en-US"/>
            </w:rPr>
          </w:pPr>
        </w:p>
        <w:p w14:paraId="2F28E884" w14:textId="77777777" w:rsidR="0037358E" w:rsidRPr="00AA38F0" w:rsidRDefault="0037358E" w:rsidP="0037358E">
          <w:pPr>
            <w:spacing w:after="200" w:line="276" w:lineRule="auto"/>
            <w:jc w:val="center"/>
            <w:rPr>
              <w:color w:val="EBDDC3" w:themeColor="background2"/>
              <w:sz w:val="16"/>
              <w:szCs w:val="16"/>
              <w:lang w:val="en-US"/>
            </w:rPr>
          </w:pPr>
        </w:p>
        <w:p w14:paraId="4F6CDC87" w14:textId="77777777" w:rsidR="0037358E" w:rsidRPr="00AA38F0" w:rsidRDefault="00C37D9D" w:rsidP="002041DD">
          <w:pPr>
            <w:pStyle w:val="Title"/>
            <w:jc w:val="center"/>
            <w:rPr>
              <w:caps/>
              <w:sz w:val="16"/>
              <w:szCs w:val="16"/>
              <w:lang w:val="en-US"/>
            </w:rPr>
          </w:pPr>
          <w:sdt>
            <w:sdtPr>
              <w:rPr>
                <w:caps/>
                <w:sz w:val="52"/>
                <w:szCs w:val="36"/>
                <w:lang w:val="en-US"/>
              </w:rPr>
              <w:alias w:val="Title"/>
              <w:id w:val="541102321"/>
              <w:dataBinding w:prefixMappings="xmlns:ns0='http://schemas.openxmlformats.org/package/2006/metadata/core-properties' xmlns:ns1='http://purl.org/dc/elements/1.1/'" w:xpath="/ns0:coreProperties[1]/ns1:title[1]" w:storeItemID="{6C3C8BC8-F283-45AE-878A-BAB7291924A1}"/>
              <w:text/>
            </w:sdtPr>
            <w:sdtContent>
              <w:r w:rsidR="00132FAA">
                <w:rPr>
                  <w:caps/>
                  <w:sz w:val="52"/>
                  <w:szCs w:val="36"/>
                  <w:lang w:val="en-US"/>
                </w:rPr>
                <w:t>Fred - Simple Smart and Swift ECM</w:t>
              </w:r>
            </w:sdtContent>
          </w:sdt>
        </w:p>
        <w:p w14:paraId="1E551950" w14:textId="46687570" w:rsidR="00EC1440" w:rsidRPr="00AA38F0" w:rsidRDefault="00C37D9D" w:rsidP="00EC1440">
          <w:pPr>
            <w:pStyle w:val="Subtitle"/>
            <w:jc w:val="center"/>
            <w:rPr>
              <w:sz w:val="40"/>
              <w:szCs w:val="40"/>
              <w:lang w:val="en-US"/>
            </w:rPr>
          </w:pPr>
          <w:sdt>
            <w:sdtPr>
              <w:rPr>
                <w:sz w:val="28"/>
                <w:szCs w:val="40"/>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132FAA">
                <w:rPr>
                  <w:sz w:val="28"/>
                  <w:szCs w:val="40"/>
                  <w:lang w:val="en-US"/>
                </w:rPr>
                <w:t>User Guide Version 3.5</w:t>
              </w:r>
            </w:sdtContent>
          </w:sdt>
        </w:p>
        <w:p w14:paraId="41B8C59D" w14:textId="77777777" w:rsidR="00D928D0" w:rsidRPr="00AA38F0" w:rsidRDefault="00F3346B" w:rsidP="00D928D0">
          <w:pPr>
            <w:spacing w:after="200" w:line="276" w:lineRule="auto"/>
            <w:jc w:val="center"/>
            <w:rPr>
              <w:color w:val="auto"/>
              <w:sz w:val="40"/>
              <w:szCs w:val="40"/>
              <w:lang w:val="en-US"/>
            </w:rPr>
          </w:pPr>
          <w:r w:rsidRPr="00AA38F0">
            <w:rPr>
              <w:noProof/>
              <w:sz w:val="16"/>
              <w:szCs w:val="16"/>
              <w:lang w:val="en-US" w:eastAsia="en-US"/>
            </w:rPr>
            <w:drawing>
              <wp:anchor distT="36576" distB="36576" distL="36576" distR="36576" simplePos="0" relativeHeight="251660288" behindDoc="0" locked="0" layoutInCell="1" allowOverlap="1" wp14:anchorId="5FDA8AAB" wp14:editId="572E427E">
                <wp:simplePos x="0" y="0"/>
                <wp:positionH relativeFrom="column">
                  <wp:posOffset>1592408</wp:posOffset>
                </wp:positionH>
                <wp:positionV relativeFrom="paragraph">
                  <wp:posOffset>94615</wp:posOffset>
                </wp:positionV>
                <wp:extent cx="2787993" cy="1537379"/>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ddy15"/>
                        <pic:cNvPicPr>
                          <a:picLocks noChangeAspect="1" noChangeArrowheads="1"/>
                        </pic:cNvPicPr>
                      </pic:nvPicPr>
                      <pic:blipFill>
                        <a:blip r:embed="rId10"/>
                        <a:stretch>
                          <a:fillRect/>
                        </a:stretch>
                      </pic:blipFill>
                      <pic:spPr bwMode="auto">
                        <a:xfrm>
                          <a:off x="0" y="0"/>
                          <a:ext cx="2787993" cy="1537379"/>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14:paraId="6881F0AC" w14:textId="77777777" w:rsidR="0037358E" w:rsidRPr="00AA38F0" w:rsidRDefault="0037358E">
          <w:pPr>
            <w:spacing w:after="200" w:line="276" w:lineRule="auto"/>
            <w:rPr>
              <w:color w:val="auto"/>
              <w:sz w:val="40"/>
              <w:szCs w:val="40"/>
              <w:lang w:val="en-US"/>
            </w:rPr>
          </w:pPr>
        </w:p>
        <w:p w14:paraId="5BFAF21D" w14:textId="77777777" w:rsidR="0037358E" w:rsidRPr="00AA38F0" w:rsidRDefault="0037358E">
          <w:pPr>
            <w:spacing w:after="200" w:line="276" w:lineRule="auto"/>
            <w:rPr>
              <w:color w:val="auto"/>
              <w:sz w:val="40"/>
              <w:szCs w:val="40"/>
              <w:lang w:val="en-US"/>
            </w:rPr>
          </w:pPr>
        </w:p>
        <w:p w14:paraId="45273780" w14:textId="77777777" w:rsidR="0037358E" w:rsidRPr="00AA38F0" w:rsidRDefault="0037358E">
          <w:pPr>
            <w:spacing w:after="200" w:line="276" w:lineRule="auto"/>
            <w:rPr>
              <w:color w:val="auto"/>
              <w:sz w:val="40"/>
              <w:szCs w:val="40"/>
              <w:lang w:val="en-US"/>
            </w:rPr>
          </w:pPr>
        </w:p>
        <w:p w14:paraId="0C88F1BC" w14:textId="77777777" w:rsidR="00D639C9" w:rsidRPr="00AA38F0" w:rsidRDefault="00D639C9">
          <w:pPr>
            <w:spacing w:after="200" w:line="276" w:lineRule="auto"/>
            <w:rPr>
              <w:color w:val="auto"/>
              <w:sz w:val="40"/>
              <w:szCs w:val="40"/>
              <w:lang w:val="en-US"/>
            </w:rPr>
          </w:pPr>
        </w:p>
        <w:p w14:paraId="7CAE70AA" w14:textId="77777777" w:rsidR="00D639C9" w:rsidRPr="00AA38F0" w:rsidRDefault="00D639C9">
          <w:pPr>
            <w:spacing w:after="200" w:line="276" w:lineRule="auto"/>
            <w:rPr>
              <w:color w:val="auto"/>
              <w:sz w:val="40"/>
              <w:szCs w:val="40"/>
              <w:lang w:val="en-US"/>
            </w:rPr>
          </w:pPr>
        </w:p>
        <w:p w14:paraId="4B2532E0" w14:textId="77777777" w:rsidR="00042771" w:rsidRPr="00AA38F0" w:rsidRDefault="00042771">
          <w:pPr>
            <w:spacing w:after="200" w:line="276" w:lineRule="auto"/>
            <w:rPr>
              <w:color w:val="auto"/>
              <w:sz w:val="40"/>
              <w:szCs w:val="40"/>
              <w:lang w:val="en-US"/>
            </w:rPr>
          </w:pPr>
        </w:p>
        <w:p w14:paraId="6D1DA4CC" w14:textId="77777777" w:rsidR="00EC1440" w:rsidRPr="00AA38F0" w:rsidRDefault="00EC1440">
          <w:pPr>
            <w:spacing w:after="200" w:line="276" w:lineRule="auto"/>
            <w:rPr>
              <w:color w:val="auto"/>
              <w:sz w:val="40"/>
              <w:szCs w:val="40"/>
              <w:lang w:val="en-US"/>
            </w:rPr>
          </w:pPr>
        </w:p>
        <w:p w14:paraId="254815C1" w14:textId="7EFF3349" w:rsidR="0037358E" w:rsidRPr="00C82086" w:rsidRDefault="0037358E" w:rsidP="0037358E">
          <w:pPr>
            <w:pStyle w:val="NoSpacing"/>
            <w:rPr>
              <w:rFonts w:asciiTheme="majorHAnsi" w:hAnsiTheme="majorHAnsi"/>
              <w:sz w:val="16"/>
              <w:szCs w:val="16"/>
              <w:lang w:val="en-US"/>
            </w:rPr>
          </w:pPr>
          <w:r w:rsidRPr="00C82086">
            <w:rPr>
              <w:rFonts w:asciiTheme="majorHAnsi" w:hAnsiTheme="majorHAnsi"/>
              <w:sz w:val="16"/>
              <w:szCs w:val="16"/>
              <w:lang w:val="en-US"/>
            </w:rPr>
            <w:t xml:space="preserve">Document reference: </w:t>
          </w:r>
          <w:r w:rsidR="00C956F0" w:rsidRPr="00C82086">
            <w:rPr>
              <w:rFonts w:asciiTheme="majorHAnsi" w:hAnsiTheme="majorHAnsi"/>
              <w:sz w:val="16"/>
              <w:szCs w:val="16"/>
              <w:lang w:val="en-US"/>
            </w:rPr>
            <w:t>Fred</w:t>
          </w:r>
          <w:r w:rsidRPr="00C82086">
            <w:rPr>
              <w:rFonts w:asciiTheme="majorHAnsi" w:hAnsiTheme="majorHAnsi"/>
              <w:sz w:val="16"/>
              <w:szCs w:val="16"/>
              <w:lang w:val="en-US"/>
            </w:rPr>
            <w:t>/</w:t>
          </w:r>
          <w:r w:rsidR="00C956F0" w:rsidRPr="00C82086">
            <w:rPr>
              <w:rFonts w:asciiTheme="majorHAnsi" w:hAnsiTheme="majorHAnsi"/>
              <w:sz w:val="16"/>
              <w:szCs w:val="16"/>
              <w:lang w:val="en-US"/>
            </w:rPr>
            <w:t>user guide</w:t>
          </w:r>
          <w:r w:rsidRPr="00C82086">
            <w:rPr>
              <w:rFonts w:asciiTheme="majorHAnsi" w:hAnsiTheme="majorHAnsi"/>
              <w:sz w:val="16"/>
              <w:szCs w:val="16"/>
              <w:lang w:val="en-US"/>
            </w:rPr>
            <w:t>/</w:t>
          </w:r>
          <w:r w:rsidR="001B5294" w:rsidRPr="00C82086">
            <w:rPr>
              <w:rFonts w:asciiTheme="majorHAnsi" w:hAnsiTheme="majorHAnsi"/>
              <w:sz w:val="16"/>
              <w:szCs w:val="16"/>
              <w:lang w:val="en-US"/>
            </w:rPr>
            <w:t>3.</w:t>
          </w:r>
          <w:r w:rsidR="0078624D" w:rsidRPr="00C82086">
            <w:rPr>
              <w:rFonts w:asciiTheme="majorHAnsi" w:hAnsiTheme="majorHAnsi"/>
              <w:sz w:val="16"/>
              <w:szCs w:val="16"/>
              <w:lang w:val="en-US"/>
            </w:rPr>
            <w:t>5</w:t>
          </w:r>
        </w:p>
        <w:p w14:paraId="59775977" w14:textId="7CE7B71B" w:rsidR="000B0555" w:rsidRPr="00C82086" w:rsidRDefault="00CF15C3" w:rsidP="0037358E">
          <w:pPr>
            <w:pStyle w:val="NoSpacing"/>
            <w:rPr>
              <w:rFonts w:asciiTheme="majorHAnsi" w:hAnsiTheme="majorHAnsi"/>
              <w:sz w:val="16"/>
              <w:szCs w:val="16"/>
              <w:lang w:val="en-US"/>
            </w:rPr>
          </w:pPr>
          <w:r w:rsidRPr="00C82086">
            <w:rPr>
              <w:rFonts w:asciiTheme="majorHAnsi" w:hAnsiTheme="majorHAnsi"/>
              <w:sz w:val="16"/>
              <w:szCs w:val="16"/>
              <w:lang w:val="en-US"/>
            </w:rPr>
            <w:t xml:space="preserve">Trial </w:t>
          </w:r>
          <w:r w:rsidR="000B0555" w:rsidRPr="00C82086">
            <w:rPr>
              <w:rFonts w:asciiTheme="majorHAnsi" w:hAnsiTheme="majorHAnsi"/>
              <w:sz w:val="16"/>
              <w:szCs w:val="16"/>
              <w:lang w:val="en-US"/>
            </w:rPr>
            <w:t xml:space="preserve">Version: </w:t>
          </w:r>
          <w:r w:rsidR="0078624D" w:rsidRPr="00C82086">
            <w:rPr>
              <w:rFonts w:asciiTheme="majorHAnsi" w:hAnsiTheme="majorHAnsi"/>
              <w:sz w:val="16"/>
              <w:szCs w:val="16"/>
              <w:lang w:val="en-US"/>
            </w:rPr>
            <w:t>3.5</w:t>
          </w:r>
        </w:p>
        <w:p w14:paraId="52B00797" w14:textId="0CA93FB6" w:rsidR="0037358E" w:rsidRPr="00C82086" w:rsidRDefault="005F2554" w:rsidP="0037358E">
          <w:pPr>
            <w:pStyle w:val="NoSpacing"/>
            <w:rPr>
              <w:rFonts w:asciiTheme="majorHAnsi" w:hAnsiTheme="majorHAnsi"/>
              <w:sz w:val="16"/>
              <w:szCs w:val="16"/>
              <w:lang w:val="en-US"/>
            </w:rPr>
          </w:pPr>
          <w:r w:rsidRPr="00C82086">
            <w:rPr>
              <w:rFonts w:asciiTheme="majorHAnsi" w:hAnsiTheme="majorHAnsi"/>
              <w:sz w:val="16"/>
              <w:szCs w:val="16"/>
              <w:lang w:val="en-US"/>
            </w:rPr>
            <w:t>Document revision</w:t>
          </w:r>
          <w:r w:rsidR="008117A0" w:rsidRPr="00C82086">
            <w:rPr>
              <w:rFonts w:asciiTheme="majorHAnsi" w:hAnsiTheme="majorHAnsi"/>
              <w:sz w:val="16"/>
              <w:szCs w:val="16"/>
              <w:lang w:val="en-US"/>
            </w:rPr>
            <w:t>: 1.0</w:t>
          </w:r>
        </w:p>
        <w:p w14:paraId="46201222" w14:textId="5D0804F5" w:rsidR="0037358E" w:rsidRPr="00C82086" w:rsidRDefault="003940F9" w:rsidP="0037358E">
          <w:pPr>
            <w:pStyle w:val="NoSpacing"/>
            <w:rPr>
              <w:rFonts w:asciiTheme="majorHAnsi" w:hAnsiTheme="majorHAnsi"/>
              <w:sz w:val="16"/>
              <w:szCs w:val="16"/>
              <w:lang w:val="en-US"/>
            </w:rPr>
          </w:pPr>
          <w:r w:rsidRPr="00C82086">
            <w:rPr>
              <w:rFonts w:asciiTheme="majorHAnsi" w:hAnsiTheme="majorHAnsi"/>
              <w:sz w:val="16"/>
              <w:szCs w:val="16"/>
              <w:lang w:val="en-US"/>
            </w:rPr>
            <w:t>Release date:</w:t>
          </w:r>
          <w:r w:rsidR="00CA4D62" w:rsidRPr="00C82086">
            <w:rPr>
              <w:rFonts w:asciiTheme="majorHAnsi" w:hAnsiTheme="majorHAnsi"/>
              <w:sz w:val="16"/>
              <w:szCs w:val="16"/>
              <w:lang w:val="en-US"/>
            </w:rPr>
            <w:t xml:space="preserve"> </w:t>
          </w:r>
          <w:r w:rsidR="00566D1D">
            <w:rPr>
              <w:rFonts w:asciiTheme="majorHAnsi" w:hAnsiTheme="majorHAnsi"/>
              <w:sz w:val="16"/>
              <w:szCs w:val="16"/>
              <w:lang w:val="en-US"/>
            </w:rPr>
            <w:t>19</w:t>
          </w:r>
          <w:r w:rsidR="00566D1D" w:rsidRPr="00566D1D">
            <w:rPr>
              <w:rFonts w:asciiTheme="majorHAnsi" w:hAnsiTheme="majorHAnsi"/>
              <w:sz w:val="16"/>
              <w:szCs w:val="16"/>
              <w:vertAlign w:val="superscript"/>
              <w:lang w:val="en-US"/>
            </w:rPr>
            <w:t>th</w:t>
          </w:r>
          <w:r w:rsidR="00566D1D">
            <w:rPr>
              <w:rFonts w:asciiTheme="majorHAnsi" w:hAnsiTheme="majorHAnsi"/>
              <w:sz w:val="16"/>
              <w:szCs w:val="16"/>
              <w:lang w:val="en-US"/>
            </w:rPr>
            <w:t xml:space="preserve"> July 2017</w:t>
          </w:r>
        </w:p>
        <w:p w14:paraId="576479DE" w14:textId="77777777" w:rsidR="00E25F2E" w:rsidRPr="00C82086" w:rsidRDefault="00E25F2E">
          <w:pPr>
            <w:spacing w:after="200" w:line="276" w:lineRule="auto"/>
            <w:rPr>
              <w:color w:val="auto"/>
              <w:sz w:val="16"/>
              <w:szCs w:val="16"/>
              <w:lang w:val="en-US"/>
            </w:rPr>
          </w:pPr>
          <w:r w:rsidRPr="00C82086">
            <w:rPr>
              <w:color w:val="auto"/>
              <w:sz w:val="16"/>
              <w:szCs w:val="16"/>
              <w:lang w:val="en-US"/>
            </w:rPr>
            <w:br w:type="page"/>
          </w:r>
        </w:p>
        <w:p w14:paraId="44A4197B" w14:textId="77777777" w:rsidR="00E25F2E" w:rsidRPr="00AA38F0" w:rsidRDefault="00E25F2E" w:rsidP="00E25F2E">
          <w:pPr>
            <w:spacing w:after="200" w:line="276" w:lineRule="auto"/>
            <w:jc w:val="both"/>
            <w:rPr>
              <w:color w:val="EBDDC3" w:themeColor="background2"/>
              <w:sz w:val="16"/>
              <w:szCs w:val="16"/>
              <w:lang w:val="en-US"/>
            </w:rPr>
          </w:pPr>
        </w:p>
        <w:p w14:paraId="667269BC" w14:textId="77777777" w:rsidR="008A7F52" w:rsidRPr="00AA38F0" w:rsidRDefault="008A7F52" w:rsidP="008A7F52">
          <w:pPr>
            <w:autoSpaceDE w:val="0"/>
            <w:autoSpaceDN w:val="0"/>
            <w:adjustRightInd w:val="0"/>
            <w:spacing w:after="0" w:line="240" w:lineRule="auto"/>
            <w:rPr>
              <w:rFonts w:asciiTheme="majorHAnsi" w:hAnsiTheme="majorHAnsi"/>
              <w:b/>
              <w:caps/>
              <w:color w:val="AF1317"/>
              <w:spacing w:val="50"/>
              <w:sz w:val="40"/>
              <w:szCs w:val="40"/>
              <w:lang w:val="en-US"/>
            </w:rPr>
          </w:pPr>
          <w:r w:rsidRPr="00AA38F0">
            <w:rPr>
              <w:rFonts w:asciiTheme="majorHAnsi" w:hAnsiTheme="majorHAnsi"/>
              <w:b/>
              <w:caps/>
              <w:color w:val="AF1317"/>
              <w:spacing w:val="50"/>
              <w:sz w:val="40"/>
              <w:szCs w:val="40"/>
              <w:lang w:val="en-US"/>
            </w:rPr>
            <w:t>Copyright</w:t>
          </w:r>
        </w:p>
        <w:p w14:paraId="4E4F3A45" w14:textId="3C7F591A" w:rsidR="008A7F52" w:rsidRPr="00AA38F0" w:rsidRDefault="003A70BD" w:rsidP="00AF1757">
          <w:pPr>
            <w:rPr>
              <w:lang w:val="en-US"/>
            </w:rPr>
          </w:pPr>
          <w:r w:rsidRPr="00AA38F0">
            <w:rPr>
              <w:lang w:val="en-US"/>
            </w:rPr>
            <w:t>Copyright 201</w:t>
          </w:r>
          <w:r w:rsidR="00DD3A51">
            <w:rPr>
              <w:lang w:val="en-US"/>
            </w:rPr>
            <w:t>7</w:t>
          </w:r>
          <w:r w:rsidRPr="00AA38F0">
            <w:rPr>
              <w:lang w:val="en-US"/>
            </w:rPr>
            <w:t xml:space="preserve">, </w:t>
          </w:r>
          <w:r w:rsidR="008A7F52" w:rsidRPr="00AA38F0">
            <w:rPr>
              <w:lang w:val="en-US"/>
            </w:rPr>
            <w:t>by XeniT Solutions and others.</w:t>
          </w:r>
        </w:p>
        <w:p w14:paraId="507B5543" w14:textId="7F2F4043" w:rsidR="008A7F52" w:rsidRPr="00AA38F0" w:rsidRDefault="008A7F52" w:rsidP="00AF1757">
          <w:pPr>
            <w:rPr>
              <w:lang w:val="en-US"/>
            </w:rPr>
          </w:pPr>
          <w:r w:rsidRPr="00AA38F0">
            <w:rPr>
              <w:lang w:val="en-US"/>
            </w:rPr>
            <w:t xml:space="preserve">Information in this document is subject to change without notice. </w:t>
          </w:r>
        </w:p>
        <w:p w14:paraId="2682D045" w14:textId="63FC8D3C" w:rsidR="00E25F2E" w:rsidRPr="00AA38F0" w:rsidRDefault="008A7F52" w:rsidP="00AF1757">
          <w:pPr>
            <w:rPr>
              <w:lang w:val="en-US"/>
            </w:rPr>
            <w:sectPr w:rsidR="00E25F2E" w:rsidRPr="00AA38F0" w:rsidSect="002C70F2">
              <w:pgSz w:w="11907" w:h="16839" w:code="9"/>
              <w:pgMar w:top="1077" w:right="1077" w:bottom="1077" w:left="1077" w:header="720" w:footer="720" w:gutter="0"/>
              <w:pgNumType w:fmt="lowerRoman" w:start="1"/>
              <w:cols w:space="720"/>
              <w:titlePg/>
              <w:docGrid w:linePitch="360"/>
            </w:sectPr>
          </w:pPr>
          <w:r w:rsidRPr="00AA38F0">
            <w:rPr>
              <w:lang w:val="en-US"/>
            </w:rPr>
            <w:t>If you need technical support for this product</w:t>
          </w:r>
          <w:r w:rsidR="00F35D70" w:rsidRPr="00AA38F0">
            <w:rPr>
              <w:lang w:val="en-US"/>
            </w:rPr>
            <w:t xml:space="preserve"> or i</w:t>
          </w:r>
          <w:r w:rsidRPr="00AA38F0">
            <w:rPr>
              <w:lang w:val="en-US"/>
            </w:rPr>
            <w:t>f you have comments</w:t>
          </w:r>
          <w:r w:rsidR="00F35D70" w:rsidRPr="00AA38F0">
            <w:rPr>
              <w:lang w:val="en-US"/>
            </w:rPr>
            <w:t>,</w:t>
          </w:r>
          <w:r w:rsidRPr="00AA38F0">
            <w:rPr>
              <w:lang w:val="en-US"/>
            </w:rPr>
            <w:t xml:space="preserve"> suggestions</w:t>
          </w:r>
          <w:r w:rsidR="00F35D70" w:rsidRPr="00AA38F0">
            <w:rPr>
              <w:lang w:val="en-US"/>
            </w:rPr>
            <w:t xml:space="preserve"> or questions</w:t>
          </w:r>
          <w:r w:rsidRPr="00AA38F0">
            <w:rPr>
              <w:lang w:val="en-US"/>
            </w:rPr>
            <w:t xml:space="preserve"> about this documentation</w:t>
          </w:r>
          <w:r w:rsidR="00F35D70" w:rsidRPr="00AA38F0">
            <w:rPr>
              <w:lang w:val="en-US"/>
            </w:rPr>
            <w:t xml:space="preserve"> or product</w:t>
          </w:r>
          <w:r w:rsidRPr="00AA38F0">
            <w:rPr>
              <w:lang w:val="en-US"/>
            </w:rPr>
            <w:t>,</w:t>
          </w:r>
          <w:r w:rsidR="00566D1D">
            <w:rPr>
              <w:lang w:val="en-US"/>
            </w:rPr>
            <w:t xml:space="preserve"> please</w:t>
          </w:r>
          <w:r w:rsidRPr="00AA38F0">
            <w:rPr>
              <w:lang w:val="en-US"/>
            </w:rPr>
            <w:t xml:space="preserve"> contact</w:t>
          </w:r>
          <w:r w:rsidR="00AF1757" w:rsidRPr="00AA38F0">
            <w:rPr>
              <w:lang w:val="en-US"/>
            </w:rPr>
            <w:t xml:space="preserve"> </w:t>
          </w:r>
          <w:r w:rsidRPr="00AA38F0">
            <w:rPr>
              <w:lang w:val="en-US"/>
            </w:rPr>
            <w:t xml:space="preserve">us at </w:t>
          </w:r>
          <w:hyperlink r:id="rId11" w:history="1">
            <w:r w:rsidR="00BC4EE1" w:rsidRPr="00AA38F0">
              <w:rPr>
                <w:rStyle w:val="Hyperlink"/>
                <w:lang w:val="en-US"/>
              </w:rPr>
              <w:t>fred@xenit.eu</w:t>
            </w:r>
          </w:hyperlink>
          <w:r w:rsidRPr="00AA38F0">
            <w:rPr>
              <w:lang w:val="en-US"/>
            </w:rPr>
            <w:t>.</w:t>
          </w:r>
        </w:p>
        <w:p w14:paraId="037CB43F" w14:textId="77777777" w:rsidR="003C2044" w:rsidRPr="00AA38F0"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color w:val="595959" w:themeColor="text1" w:themeTint="A6"/>
            </w:rPr>
          </w:sdtEndPr>
          <w:sdtContent>
            <w:p w14:paraId="621B8BCF" w14:textId="37B001C8" w:rsidR="003C2044" w:rsidRPr="00AA38F0" w:rsidRDefault="00E749E4" w:rsidP="00CA6DA5">
              <w:pPr>
                <w:pStyle w:val="Title"/>
                <w:rPr>
                  <w:sz w:val="16"/>
                  <w:szCs w:val="16"/>
                  <w:lang w:val="en-US"/>
                </w:rPr>
              </w:pPr>
              <w:r w:rsidRPr="00AA38F0">
                <w:rPr>
                  <w:sz w:val="44"/>
                  <w:szCs w:val="16"/>
                  <w:lang w:val="en-US"/>
                </w:rPr>
                <w:t>TABLE OF CONTENT</w:t>
              </w:r>
            </w:p>
            <w:p w14:paraId="3C4E5BEE" w14:textId="5976646C" w:rsidR="0032607C" w:rsidRDefault="007A1949">
              <w:pPr>
                <w:pStyle w:val="TOC1"/>
                <w:rPr>
                  <w:rFonts w:asciiTheme="minorHAnsi" w:eastAsiaTheme="minorEastAsia" w:hAnsiTheme="minorHAnsi" w:cstheme="minorBidi"/>
                  <w:b w:val="0"/>
                  <w:caps w:val="0"/>
                  <w:color w:val="auto"/>
                  <w:sz w:val="22"/>
                  <w:szCs w:val="22"/>
                  <w:lang w:val="en-US" w:eastAsia="en-US"/>
                </w:rPr>
              </w:pPr>
              <w:r w:rsidRPr="00AA38F0">
                <w:rPr>
                  <w:noProof w:val="0"/>
                  <w:sz w:val="16"/>
                  <w:szCs w:val="16"/>
                  <w:lang w:val="en-US"/>
                </w:rPr>
                <w:fldChar w:fldCharType="begin"/>
              </w:r>
              <w:r w:rsidR="003C2044" w:rsidRPr="00AA38F0">
                <w:rPr>
                  <w:noProof w:val="0"/>
                  <w:sz w:val="16"/>
                  <w:szCs w:val="16"/>
                  <w:lang w:val="en-US"/>
                </w:rPr>
                <w:instrText xml:space="preserve"> TOC \o "1-3" \h \z \u </w:instrText>
              </w:r>
              <w:r w:rsidRPr="00AA38F0">
                <w:rPr>
                  <w:noProof w:val="0"/>
                  <w:sz w:val="16"/>
                  <w:szCs w:val="16"/>
                  <w:lang w:val="en-US"/>
                </w:rPr>
                <w:fldChar w:fldCharType="separate"/>
              </w:r>
              <w:hyperlink w:anchor="_Toc483990873" w:history="1">
                <w:r w:rsidR="0032607C" w:rsidRPr="00107E76">
                  <w:rPr>
                    <w:rStyle w:val="Hyperlink"/>
                  </w:rPr>
                  <w:t>1</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About Fred</w:t>
                </w:r>
                <w:r w:rsidR="0032607C">
                  <w:rPr>
                    <w:webHidden/>
                  </w:rPr>
                  <w:tab/>
                </w:r>
                <w:r w:rsidR="0032607C">
                  <w:rPr>
                    <w:webHidden/>
                  </w:rPr>
                  <w:fldChar w:fldCharType="begin"/>
                </w:r>
                <w:r w:rsidR="0032607C">
                  <w:rPr>
                    <w:webHidden/>
                  </w:rPr>
                  <w:instrText xml:space="preserve"> PAGEREF _Toc483990873 \h </w:instrText>
                </w:r>
                <w:r w:rsidR="0032607C">
                  <w:rPr>
                    <w:webHidden/>
                  </w:rPr>
                </w:r>
                <w:r w:rsidR="0032607C">
                  <w:rPr>
                    <w:webHidden/>
                  </w:rPr>
                  <w:fldChar w:fldCharType="separate"/>
                </w:r>
                <w:r w:rsidR="0048720C">
                  <w:rPr>
                    <w:webHidden/>
                  </w:rPr>
                  <w:t>1</w:t>
                </w:r>
                <w:r w:rsidR="0032607C">
                  <w:rPr>
                    <w:webHidden/>
                  </w:rPr>
                  <w:fldChar w:fldCharType="end"/>
                </w:r>
              </w:hyperlink>
            </w:p>
            <w:p w14:paraId="25297CAC" w14:textId="290F37FF"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4" w:history="1">
                <w:r w:rsidR="0032607C" w:rsidRPr="00107E76">
                  <w:rPr>
                    <w:rStyle w:val="Hyperlink"/>
                  </w:rPr>
                  <w:t>2</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What is new in Fred 3.5</w:t>
                </w:r>
                <w:r w:rsidR="0032607C">
                  <w:rPr>
                    <w:webHidden/>
                  </w:rPr>
                  <w:tab/>
                </w:r>
                <w:r w:rsidR="0032607C">
                  <w:rPr>
                    <w:webHidden/>
                  </w:rPr>
                  <w:fldChar w:fldCharType="begin"/>
                </w:r>
                <w:r w:rsidR="0032607C">
                  <w:rPr>
                    <w:webHidden/>
                  </w:rPr>
                  <w:instrText xml:space="preserve"> PAGEREF _Toc483990874 \h </w:instrText>
                </w:r>
                <w:r w:rsidR="0032607C">
                  <w:rPr>
                    <w:webHidden/>
                  </w:rPr>
                </w:r>
                <w:r w:rsidR="0032607C">
                  <w:rPr>
                    <w:webHidden/>
                  </w:rPr>
                  <w:fldChar w:fldCharType="separate"/>
                </w:r>
                <w:r w:rsidR="0048720C">
                  <w:rPr>
                    <w:webHidden/>
                  </w:rPr>
                  <w:t>2</w:t>
                </w:r>
                <w:r w:rsidR="0032607C">
                  <w:rPr>
                    <w:webHidden/>
                  </w:rPr>
                  <w:fldChar w:fldCharType="end"/>
                </w:r>
              </w:hyperlink>
            </w:p>
            <w:p w14:paraId="43A0A9B3" w14:textId="1B08358B"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5" w:history="1">
                <w:r w:rsidR="0032607C" w:rsidRPr="00107E76">
                  <w:rPr>
                    <w:rStyle w:val="Hyperlink"/>
                  </w:rPr>
                  <w:t>3</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Installation requirements</w:t>
                </w:r>
                <w:r w:rsidR="0032607C">
                  <w:rPr>
                    <w:webHidden/>
                  </w:rPr>
                  <w:tab/>
                </w:r>
                <w:r w:rsidR="0032607C">
                  <w:rPr>
                    <w:webHidden/>
                  </w:rPr>
                  <w:fldChar w:fldCharType="begin"/>
                </w:r>
                <w:r w:rsidR="0032607C">
                  <w:rPr>
                    <w:webHidden/>
                  </w:rPr>
                  <w:instrText xml:space="preserve"> PAGEREF _Toc483990875 \h </w:instrText>
                </w:r>
                <w:r w:rsidR="0032607C">
                  <w:rPr>
                    <w:webHidden/>
                  </w:rPr>
                </w:r>
                <w:r w:rsidR="0032607C">
                  <w:rPr>
                    <w:webHidden/>
                  </w:rPr>
                  <w:fldChar w:fldCharType="separate"/>
                </w:r>
                <w:r w:rsidR="0048720C">
                  <w:rPr>
                    <w:webHidden/>
                  </w:rPr>
                  <w:t>3</w:t>
                </w:r>
                <w:r w:rsidR="0032607C">
                  <w:rPr>
                    <w:webHidden/>
                  </w:rPr>
                  <w:fldChar w:fldCharType="end"/>
                </w:r>
              </w:hyperlink>
            </w:p>
            <w:p w14:paraId="059B225B" w14:textId="59D613C8"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6" w:history="1">
                <w:r w:rsidR="0032607C" w:rsidRPr="00107E76">
                  <w:rPr>
                    <w:rStyle w:val="Hyperlink"/>
                  </w:rPr>
                  <w:t>4</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Installation instructions</w:t>
                </w:r>
                <w:r w:rsidR="0032607C">
                  <w:rPr>
                    <w:webHidden/>
                  </w:rPr>
                  <w:tab/>
                </w:r>
                <w:r w:rsidR="0032607C">
                  <w:rPr>
                    <w:webHidden/>
                  </w:rPr>
                  <w:fldChar w:fldCharType="begin"/>
                </w:r>
                <w:r w:rsidR="0032607C">
                  <w:rPr>
                    <w:webHidden/>
                  </w:rPr>
                  <w:instrText xml:space="preserve"> PAGEREF _Toc483990876 \h </w:instrText>
                </w:r>
                <w:r w:rsidR="0032607C">
                  <w:rPr>
                    <w:webHidden/>
                  </w:rPr>
                </w:r>
                <w:r w:rsidR="0032607C">
                  <w:rPr>
                    <w:webHidden/>
                  </w:rPr>
                  <w:fldChar w:fldCharType="separate"/>
                </w:r>
                <w:r w:rsidR="0048720C">
                  <w:rPr>
                    <w:webHidden/>
                  </w:rPr>
                  <w:t>4</w:t>
                </w:r>
                <w:r w:rsidR="0032607C">
                  <w:rPr>
                    <w:webHidden/>
                  </w:rPr>
                  <w:fldChar w:fldCharType="end"/>
                </w:r>
              </w:hyperlink>
            </w:p>
            <w:p w14:paraId="2B81A6DF" w14:textId="5E931F95"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7" w:history="1">
                <w:r w:rsidR="0032607C" w:rsidRPr="00107E76">
                  <w:rPr>
                    <w:rStyle w:val="Hyperlink"/>
                  </w:rPr>
                  <w:t>5</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How to upgrade</w:t>
                </w:r>
                <w:r w:rsidR="0032607C">
                  <w:rPr>
                    <w:webHidden/>
                  </w:rPr>
                  <w:tab/>
                </w:r>
                <w:r w:rsidR="0032607C">
                  <w:rPr>
                    <w:webHidden/>
                  </w:rPr>
                  <w:fldChar w:fldCharType="begin"/>
                </w:r>
                <w:r w:rsidR="0032607C">
                  <w:rPr>
                    <w:webHidden/>
                  </w:rPr>
                  <w:instrText xml:space="preserve"> PAGEREF _Toc483990877 \h </w:instrText>
                </w:r>
                <w:r w:rsidR="0032607C">
                  <w:rPr>
                    <w:webHidden/>
                  </w:rPr>
                </w:r>
                <w:r w:rsidR="0032607C">
                  <w:rPr>
                    <w:webHidden/>
                  </w:rPr>
                  <w:fldChar w:fldCharType="separate"/>
                </w:r>
                <w:r w:rsidR="0048720C">
                  <w:rPr>
                    <w:webHidden/>
                  </w:rPr>
                  <w:t>7</w:t>
                </w:r>
                <w:r w:rsidR="0032607C">
                  <w:rPr>
                    <w:webHidden/>
                  </w:rPr>
                  <w:fldChar w:fldCharType="end"/>
                </w:r>
              </w:hyperlink>
            </w:p>
            <w:p w14:paraId="27EB7A20" w14:textId="36EA8178"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8" w:history="1">
                <w:r w:rsidR="0032607C" w:rsidRPr="00107E76">
                  <w:rPr>
                    <w:rStyle w:val="Hyperlink"/>
                  </w:rPr>
                  <w:t>6</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About document models and metadata</w:t>
                </w:r>
                <w:r w:rsidR="0032607C">
                  <w:rPr>
                    <w:webHidden/>
                  </w:rPr>
                  <w:tab/>
                </w:r>
                <w:r w:rsidR="0032607C">
                  <w:rPr>
                    <w:webHidden/>
                  </w:rPr>
                  <w:fldChar w:fldCharType="begin"/>
                </w:r>
                <w:r w:rsidR="0032607C">
                  <w:rPr>
                    <w:webHidden/>
                  </w:rPr>
                  <w:instrText xml:space="preserve"> PAGEREF _Toc483990878 \h </w:instrText>
                </w:r>
                <w:r w:rsidR="0032607C">
                  <w:rPr>
                    <w:webHidden/>
                  </w:rPr>
                </w:r>
                <w:r w:rsidR="0032607C">
                  <w:rPr>
                    <w:webHidden/>
                  </w:rPr>
                  <w:fldChar w:fldCharType="separate"/>
                </w:r>
                <w:r w:rsidR="0048720C">
                  <w:rPr>
                    <w:webHidden/>
                  </w:rPr>
                  <w:t>8</w:t>
                </w:r>
                <w:r w:rsidR="0032607C">
                  <w:rPr>
                    <w:webHidden/>
                  </w:rPr>
                  <w:fldChar w:fldCharType="end"/>
                </w:r>
              </w:hyperlink>
            </w:p>
            <w:p w14:paraId="0FB8F18C" w14:textId="402C4D5C"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79" w:history="1">
                <w:r w:rsidR="0032607C" w:rsidRPr="00107E76">
                  <w:rPr>
                    <w:rStyle w:val="Hyperlink"/>
                  </w:rPr>
                  <w:t>7</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Getting started</w:t>
                </w:r>
                <w:r w:rsidR="0032607C">
                  <w:rPr>
                    <w:webHidden/>
                  </w:rPr>
                  <w:tab/>
                </w:r>
                <w:r w:rsidR="0032607C">
                  <w:rPr>
                    <w:webHidden/>
                  </w:rPr>
                  <w:fldChar w:fldCharType="begin"/>
                </w:r>
                <w:r w:rsidR="0032607C">
                  <w:rPr>
                    <w:webHidden/>
                  </w:rPr>
                  <w:instrText xml:space="preserve"> PAGEREF _Toc483990879 \h </w:instrText>
                </w:r>
                <w:r w:rsidR="0032607C">
                  <w:rPr>
                    <w:webHidden/>
                  </w:rPr>
                </w:r>
                <w:r w:rsidR="0032607C">
                  <w:rPr>
                    <w:webHidden/>
                  </w:rPr>
                  <w:fldChar w:fldCharType="separate"/>
                </w:r>
                <w:r w:rsidR="0048720C">
                  <w:rPr>
                    <w:webHidden/>
                  </w:rPr>
                  <w:t>9</w:t>
                </w:r>
                <w:r w:rsidR="0032607C">
                  <w:rPr>
                    <w:webHidden/>
                  </w:rPr>
                  <w:fldChar w:fldCharType="end"/>
                </w:r>
              </w:hyperlink>
            </w:p>
            <w:p w14:paraId="45174C1E" w14:textId="22BC5513"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80" w:history="1">
                <w:r w:rsidR="0032607C" w:rsidRPr="00107E76">
                  <w:rPr>
                    <w:rStyle w:val="Hyperlink"/>
                  </w:rPr>
                  <w:t>8</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Connecting to Alfresco</w:t>
                </w:r>
                <w:r w:rsidR="0032607C">
                  <w:rPr>
                    <w:webHidden/>
                  </w:rPr>
                  <w:tab/>
                </w:r>
                <w:r w:rsidR="0032607C">
                  <w:rPr>
                    <w:webHidden/>
                  </w:rPr>
                  <w:fldChar w:fldCharType="begin"/>
                </w:r>
                <w:r w:rsidR="0032607C">
                  <w:rPr>
                    <w:webHidden/>
                  </w:rPr>
                  <w:instrText xml:space="preserve"> PAGEREF _Toc483990880 \h </w:instrText>
                </w:r>
                <w:r w:rsidR="0032607C">
                  <w:rPr>
                    <w:webHidden/>
                  </w:rPr>
                </w:r>
                <w:r w:rsidR="0032607C">
                  <w:rPr>
                    <w:webHidden/>
                  </w:rPr>
                  <w:fldChar w:fldCharType="separate"/>
                </w:r>
                <w:r w:rsidR="0048720C">
                  <w:rPr>
                    <w:webHidden/>
                  </w:rPr>
                  <w:t>10</w:t>
                </w:r>
                <w:r w:rsidR="0032607C">
                  <w:rPr>
                    <w:webHidden/>
                  </w:rPr>
                  <w:fldChar w:fldCharType="end"/>
                </w:r>
              </w:hyperlink>
            </w:p>
            <w:p w14:paraId="29D006F2" w14:textId="50D742DA"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81" w:history="1">
                <w:r w:rsidR="0032607C" w:rsidRPr="00107E76">
                  <w:rPr>
                    <w:rStyle w:val="Hyperlink"/>
                  </w:rPr>
                  <w:t>9</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Alfresco access control</w:t>
                </w:r>
                <w:r w:rsidR="0032607C">
                  <w:rPr>
                    <w:webHidden/>
                  </w:rPr>
                  <w:tab/>
                </w:r>
                <w:r w:rsidR="0032607C">
                  <w:rPr>
                    <w:webHidden/>
                  </w:rPr>
                  <w:fldChar w:fldCharType="begin"/>
                </w:r>
                <w:r w:rsidR="0032607C">
                  <w:rPr>
                    <w:webHidden/>
                  </w:rPr>
                  <w:instrText xml:space="preserve"> PAGEREF _Toc483990881 \h </w:instrText>
                </w:r>
                <w:r w:rsidR="0032607C">
                  <w:rPr>
                    <w:webHidden/>
                  </w:rPr>
                </w:r>
                <w:r w:rsidR="0032607C">
                  <w:rPr>
                    <w:webHidden/>
                  </w:rPr>
                  <w:fldChar w:fldCharType="separate"/>
                </w:r>
                <w:r w:rsidR="0048720C">
                  <w:rPr>
                    <w:webHidden/>
                  </w:rPr>
                  <w:t>13</w:t>
                </w:r>
                <w:r w:rsidR="0032607C">
                  <w:rPr>
                    <w:webHidden/>
                  </w:rPr>
                  <w:fldChar w:fldCharType="end"/>
                </w:r>
              </w:hyperlink>
            </w:p>
            <w:p w14:paraId="2CA748E8" w14:textId="3C9F8BDA"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82" w:history="1">
                <w:r w:rsidR="0032607C" w:rsidRPr="00107E76">
                  <w:rPr>
                    <w:rStyle w:val="Hyperlink"/>
                  </w:rPr>
                  <w:t>10</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Browsing the rep</w:t>
                </w:r>
                <w:r w:rsidR="0032607C" w:rsidRPr="00107E76">
                  <w:rPr>
                    <w:rStyle w:val="Hyperlink"/>
                    <w:lang w:val="en-US"/>
                  </w:rPr>
                  <w:t>o</w:t>
                </w:r>
                <w:r w:rsidR="0032607C" w:rsidRPr="00107E76">
                  <w:rPr>
                    <w:rStyle w:val="Hyperlink"/>
                    <w:lang w:val="en-US"/>
                  </w:rPr>
                  <w:t>sitory</w:t>
                </w:r>
                <w:r w:rsidR="0032607C">
                  <w:rPr>
                    <w:webHidden/>
                  </w:rPr>
                  <w:tab/>
                </w:r>
                <w:r w:rsidR="0032607C">
                  <w:rPr>
                    <w:webHidden/>
                  </w:rPr>
                  <w:fldChar w:fldCharType="begin"/>
                </w:r>
                <w:r w:rsidR="0032607C">
                  <w:rPr>
                    <w:webHidden/>
                  </w:rPr>
                  <w:instrText xml:space="preserve"> PAGEREF _Toc483990882 \h </w:instrText>
                </w:r>
                <w:r w:rsidR="0032607C">
                  <w:rPr>
                    <w:webHidden/>
                  </w:rPr>
                </w:r>
                <w:r w:rsidR="0032607C">
                  <w:rPr>
                    <w:webHidden/>
                  </w:rPr>
                  <w:fldChar w:fldCharType="separate"/>
                </w:r>
                <w:r w:rsidR="0048720C">
                  <w:rPr>
                    <w:webHidden/>
                  </w:rPr>
                  <w:t>14</w:t>
                </w:r>
                <w:r w:rsidR="0032607C">
                  <w:rPr>
                    <w:webHidden/>
                  </w:rPr>
                  <w:fldChar w:fldCharType="end"/>
                </w:r>
              </w:hyperlink>
            </w:p>
            <w:p w14:paraId="28A4C1B4" w14:textId="2B85836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3" w:history="1">
                <w:r w:rsidR="0032607C" w:rsidRPr="00107E76">
                  <w:rPr>
                    <w:rStyle w:val="Hyperlink"/>
                  </w:rPr>
                  <w:t>10.1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Navigating the folder structure</w:t>
                </w:r>
                <w:r w:rsidR="0032607C">
                  <w:rPr>
                    <w:webHidden/>
                  </w:rPr>
                  <w:tab/>
                </w:r>
                <w:r w:rsidR="0032607C">
                  <w:rPr>
                    <w:webHidden/>
                  </w:rPr>
                  <w:fldChar w:fldCharType="begin"/>
                </w:r>
                <w:r w:rsidR="0032607C">
                  <w:rPr>
                    <w:webHidden/>
                  </w:rPr>
                  <w:instrText xml:space="preserve"> PAGEREF _Toc483990883 \h </w:instrText>
                </w:r>
                <w:r w:rsidR="0032607C">
                  <w:rPr>
                    <w:webHidden/>
                  </w:rPr>
                </w:r>
                <w:r w:rsidR="0032607C">
                  <w:rPr>
                    <w:webHidden/>
                  </w:rPr>
                  <w:fldChar w:fldCharType="separate"/>
                </w:r>
                <w:r w:rsidR="0048720C">
                  <w:rPr>
                    <w:webHidden/>
                  </w:rPr>
                  <w:t>15</w:t>
                </w:r>
                <w:r w:rsidR="0032607C">
                  <w:rPr>
                    <w:webHidden/>
                  </w:rPr>
                  <w:fldChar w:fldCharType="end"/>
                </w:r>
              </w:hyperlink>
            </w:p>
            <w:p w14:paraId="53A7CC90" w14:textId="6E31AE1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4" w:history="1">
                <w:r w:rsidR="0032607C" w:rsidRPr="00107E76">
                  <w:rPr>
                    <w:rStyle w:val="Hyperlink"/>
                  </w:rPr>
                  <w:t>10.2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Using the Address bar</w:t>
                </w:r>
                <w:r w:rsidR="0032607C">
                  <w:rPr>
                    <w:webHidden/>
                  </w:rPr>
                  <w:tab/>
                </w:r>
                <w:r w:rsidR="0032607C">
                  <w:rPr>
                    <w:webHidden/>
                  </w:rPr>
                  <w:fldChar w:fldCharType="begin"/>
                </w:r>
                <w:r w:rsidR="0032607C">
                  <w:rPr>
                    <w:webHidden/>
                  </w:rPr>
                  <w:instrText xml:space="preserve"> PAGEREF _Toc483990884 \h </w:instrText>
                </w:r>
                <w:r w:rsidR="0032607C">
                  <w:rPr>
                    <w:webHidden/>
                  </w:rPr>
                </w:r>
                <w:r w:rsidR="0032607C">
                  <w:rPr>
                    <w:webHidden/>
                  </w:rPr>
                  <w:fldChar w:fldCharType="separate"/>
                </w:r>
                <w:r w:rsidR="0048720C">
                  <w:rPr>
                    <w:webHidden/>
                  </w:rPr>
                  <w:t>15</w:t>
                </w:r>
                <w:r w:rsidR="0032607C">
                  <w:rPr>
                    <w:webHidden/>
                  </w:rPr>
                  <w:fldChar w:fldCharType="end"/>
                </w:r>
              </w:hyperlink>
            </w:p>
            <w:p w14:paraId="675F96AA" w14:textId="0EB44C23"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5" w:history="1">
                <w:r w:rsidR="0032607C" w:rsidRPr="00107E76">
                  <w:rPr>
                    <w:rStyle w:val="Hyperlink"/>
                  </w:rPr>
                  <w:t>10.3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Back and forward and navigation history</w:t>
                </w:r>
                <w:r w:rsidR="0032607C">
                  <w:rPr>
                    <w:webHidden/>
                  </w:rPr>
                  <w:tab/>
                </w:r>
                <w:r w:rsidR="0032607C">
                  <w:rPr>
                    <w:webHidden/>
                  </w:rPr>
                  <w:fldChar w:fldCharType="begin"/>
                </w:r>
                <w:r w:rsidR="0032607C">
                  <w:rPr>
                    <w:webHidden/>
                  </w:rPr>
                  <w:instrText xml:space="preserve"> PAGEREF _Toc483990885 \h </w:instrText>
                </w:r>
                <w:r w:rsidR="0032607C">
                  <w:rPr>
                    <w:webHidden/>
                  </w:rPr>
                </w:r>
                <w:r w:rsidR="0032607C">
                  <w:rPr>
                    <w:webHidden/>
                  </w:rPr>
                  <w:fldChar w:fldCharType="separate"/>
                </w:r>
                <w:r w:rsidR="0048720C">
                  <w:rPr>
                    <w:webHidden/>
                  </w:rPr>
                  <w:t>16</w:t>
                </w:r>
                <w:r w:rsidR="0032607C">
                  <w:rPr>
                    <w:webHidden/>
                  </w:rPr>
                  <w:fldChar w:fldCharType="end"/>
                </w:r>
              </w:hyperlink>
            </w:p>
            <w:p w14:paraId="5923D63E" w14:textId="3BA5E8D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6" w:history="1">
                <w:r w:rsidR="0032607C" w:rsidRPr="00107E76">
                  <w:rPr>
                    <w:rStyle w:val="Hyperlink"/>
                  </w:rPr>
                  <w:t>10.4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Favorites</w:t>
                </w:r>
                <w:r w:rsidR="0032607C">
                  <w:rPr>
                    <w:webHidden/>
                  </w:rPr>
                  <w:tab/>
                </w:r>
                <w:r w:rsidR="0032607C">
                  <w:rPr>
                    <w:webHidden/>
                  </w:rPr>
                  <w:fldChar w:fldCharType="begin"/>
                </w:r>
                <w:r w:rsidR="0032607C">
                  <w:rPr>
                    <w:webHidden/>
                  </w:rPr>
                  <w:instrText xml:space="preserve"> PAGEREF _Toc483990886 \h </w:instrText>
                </w:r>
                <w:r w:rsidR="0032607C">
                  <w:rPr>
                    <w:webHidden/>
                  </w:rPr>
                </w:r>
                <w:r w:rsidR="0032607C">
                  <w:rPr>
                    <w:webHidden/>
                  </w:rPr>
                  <w:fldChar w:fldCharType="separate"/>
                </w:r>
                <w:r w:rsidR="0048720C">
                  <w:rPr>
                    <w:webHidden/>
                  </w:rPr>
                  <w:t>16</w:t>
                </w:r>
                <w:r w:rsidR="0032607C">
                  <w:rPr>
                    <w:webHidden/>
                  </w:rPr>
                  <w:fldChar w:fldCharType="end"/>
                </w:r>
              </w:hyperlink>
            </w:p>
            <w:p w14:paraId="4EDEE43C" w14:textId="3AB9F147"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7" w:history="1">
                <w:r w:rsidR="0032607C" w:rsidRPr="00107E76">
                  <w:rPr>
                    <w:rStyle w:val="Hyperlink"/>
                  </w:rPr>
                  <w:t>10.5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My Sites</w:t>
                </w:r>
                <w:r w:rsidR="0032607C">
                  <w:rPr>
                    <w:webHidden/>
                  </w:rPr>
                  <w:tab/>
                </w:r>
                <w:r w:rsidR="0032607C">
                  <w:rPr>
                    <w:webHidden/>
                  </w:rPr>
                  <w:fldChar w:fldCharType="begin"/>
                </w:r>
                <w:r w:rsidR="0032607C">
                  <w:rPr>
                    <w:webHidden/>
                  </w:rPr>
                  <w:instrText xml:space="preserve"> PAGEREF _Toc483990887 \h </w:instrText>
                </w:r>
                <w:r w:rsidR="0032607C">
                  <w:rPr>
                    <w:webHidden/>
                  </w:rPr>
                </w:r>
                <w:r w:rsidR="0032607C">
                  <w:rPr>
                    <w:webHidden/>
                  </w:rPr>
                  <w:fldChar w:fldCharType="separate"/>
                </w:r>
                <w:r w:rsidR="0048720C">
                  <w:rPr>
                    <w:webHidden/>
                  </w:rPr>
                  <w:t>19</w:t>
                </w:r>
                <w:r w:rsidR="0032607C">
                  <w:rPr>
                    <w:webHidden/>
                  </w:rPr>
                  <w:fldChar w:fldCharType="end"/>
                </w:r>
              </w:hyperlink>
            </w:p>
            <w:p w14:paraId="57E6B839" w14:textId="6BE08394"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8" w:history="1">
                <w:r w:rsidR="0032607C" w:rsidRPr="00107E76">
                  <w:rPr>
                    <w:rStyle w:val="Hyperlink"/>
                  </w:rPr>
                  <w:t>10.6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My saved sea</w:t>
                </w:r>
                <w:r w:rsidR="0032607C" w:rsidRPr="00107E76">
                  <w:rPr>
                    <w:rStyle w:val="Hyperlink"/>
                    <w:lang w:val="en-US"/>
                  </w:rPr>
                  <w:t>r</w:t>
                </w:r>
                <w:r w:rsidR="0032607C" w:rsidRPr="00107E76">
                  <w:rPr>
                    <w:rStyle w:val="Hyperlink"/>
                    <w:lang w:val="en-US"/>
                  </w:rPr>
                  <w:t>ches</w:t>
                </w:r>
                <w:r w:rsidR="0032607C">
                  <w:rPr>
                    <w:webHidden/>
                  </w:rPr>
                  <w:tab/>
                </w:r>
                <w:r w:rsidR="0032607C">
                  <w:rPr>
                    <w:webHidden/>
                  </w:rPr>
                  <w:fldChar w:fldCharType="begin"/>
                </w:r>
                <w:r w:rsidR="0032607C">
                  <w:rPr>
                    <w:webHidden/>
                  </w:rPr>
                  <w:instrText xml:space="preserve"> PAGEREF _Toc483990888 \h </w:instrText>
                </w:r>
                <w:r w:rsidR="0032607C">
                  <w:rPr>
                    <w:webHidden/>
                  </w:rPr>
                </w:r>
                <w:r w:rsidR="0032607C">
                  <w:rPr>
                    <w:webHidden/>
                  </w:rPr>
                  <w:fldChar w:fldCharType="separate"/>
                </w:r>
                <w:r w:rsidR="0048720C">
                  <w:rPr>
                    <w:webHidden/>
                  </w:rPr>
                  <w:t>21</w:t>
                </w:r>
                <w:r w:rsidR="0032607C">
                  <w:rPr>
                    <w:webHidden/>
                  </w:rPr>
                  <w:fldChar w:fldCharType="end"/>
                </w:r>
              </w:hyperlink>
            </w:p>
            <w:p w14:paraId="49364829" w14:textId="22B4E7F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89" w:history="1">
                <w:r w:rsidR="0032607C" w:rsidRPr="00107E76">
                  <w:rPr>
                    <w:rStyle w:val="Hyperlink"/>
                  </w:rPr>
                  <w:t>10.7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Documents I am editing</w:t>
                </w:r>
                <w:r w:rsidR="0032607C">
                  <w:rPr>
                    <w:webHidden/>
                  </w:rPr>
                  <w:tab/>
                </w:r>
                <w:r w:rsidR="0032607C">
                  <w:rPr>
                    <w:webHidden/>
                  </w:rPr>
                  <w:fldChar w:fldCharType="begin"/>
                </w:r>
                <w:r w:rsidR="0032607C">
                  <w:rPr>
                    <w:webHidden/>
                  </w:rPr>
                  <w:instrText xml:space="preserve"> PAGEREF _Toc483990889 \h </w:instrText>
                </w:r>
                <w:r w:rsidR="0032607C">
                  <w:rPr>
                    <w:webHidden/>
                  </w:rPr>
                </w:r>
                <w:r w:rsidR="0032607C">
                  <w:rPr>
                    <w:webHidden/>
                  </w:rPr>
                  <w:fldChar w:fldCharType="separate"/>
                </w:r>
                <w:r w:rsidR="0048720C">
                  <w:rPr>
                    <w:webHidden/>
                  </w:rPr>
                  <w:t>22</w:t>
                </w:r>
                <w:r w:rsidR="0032607C">
                  <w:rPr>
                    <w:webHidden/>
                  </w:rPr>
                  <w:fldChar w:fldCharType="end"/>
                </w:r>
              </w:hyperlink>
            </w:p>
            <w:p w14:paraId="427B247C" w14:textId="0314E345"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0" w:history="1">
                <w:r w:rsidR="0032607C" w:rsidRPr="00107E76">
                  <w:rPr>
                    <w:rStyle w:val="Hyperlink"/>
                  </w:rPr>
                  <w:t>10.8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Hiding folders in the navigation pane</w:t>
                </w:r>
                <w:r w:rsidR="0032607C">
                  <w:rPr>
                    <w:webHidden/>
                  </w:rPr>
                  <w:tab/>
                </w:r>
                <w:r w:rsidR="0032607C">
                  <w:rPr>
                    <w:webHidden/>
                  </w:rPr>
                  <w:fldChar w:fldCharType="begin"/>
                </w:r>
                <w:r w:rsidR="0032607C">
                  <w:rPr>
                    <w:webHidden/>
                  </w:rPr>
                  <w:instrText xml:space="preserve"> PAGEREF _Toc483990890 \h </w:instrText>
                </w:r>
                <w:r w:rsidR="0032607C">
                  <w:rPr>
                    <w:webHidden/>
                  </w:rPr>
                </w:r>
                <w:r w:rsidR="0032607C">
                  <w:rPr>
                    <w:webHidden/>
                  </w:rPr>
                  <w:fldChar w:fldCharType="separate"/>
                </w:r>
                <w:r w:rsidR="0048720C">
                  <w:rPr>
                    <w:webHidden/>
                  </w:rPr>
                  <w:t>23</w:t>
                </w:r>
                <w:r w:rsidR="0032607C">
                  <w:rPr>
                    <w:webHidden/>
                  </w:rPr>
                  <w:fldChar w:fldCharType="end"/>
                </w:r>
              </w:hyperlink>
            </w:p>
            <w:p w14:paraId="09338FDA" w14:textId="6B55A416"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1" w:history="1">
                <w:r w:rsidR="0032607C" w:rsidRPr="00107E76">
                  <w:rPr>
                    <w:rStyle w:val="Hyperlink"/>
                  </w:rPr>
                  <w:t>10.9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Opening multiple browser tabs</w:t>
                </w:r>
                <w:r w:rsidR="0032607C">
                  <w:rPr>
                    <w:webHidden/>
                  </w:rPr>
                  <w:tab/>
                </w:r>
                <w:r w:rsidR="0032607C">
                  <w:rPr>
                    <w:webHidden/>
                  </w:rPr>
                  <w:fldChar w:fldCharType="begin"/>
                </w:r>
                <w:r w:rsidR="0032607C">
                  <w:rPr>
                    <w:webHidden/>
                  </w:rPr>
                  <w:instrText xml:space="preserve"> PAGEREF _Toc483990891 \h </w:instrText>
                </w:r>
                <w:r w:rsidR="0032607C">
                  <w:rPr>
                    <w:webHidden/>
                  </w:rPr>
                </w:r>
                <w:r w:rsidR="0032607C">
                  <w:rPr>
                    <w:webHidden/>
                  </w:rPr>
                  <w:fldChar w:fldCharType="separate"/>
                </w:r>
                <w:r w:rsidR="0048720C">
                  <w:rPr>
                    <w:webHidden/>
                  </w:rPr>
                  <w:t>23</w:t>
                </w:r>
                <w:r w:rsidR="0032607C">
                  <w:rPr>
                    <w:webHidden/>
                  </w:rPr>
                  <w:fldChar w:fldCharType="end"/>
                </w:r>
              </w:hyperlink>
            </w:p>
            <w:p w14:paraId="1A2259C4" w14:textId="02BF73B5"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892" w:history="1">
                <w:r w:rsidR="0032607C" w:rsidRPr="00107E76">
                  <w:rPr>
                    <w:rStyle w:val="Hyperlink"/>
                  </w:rPr>
                  <w:t>11</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Handling folders</w:t>
                </w:r>
                <w:r w:rsidR="0032607C">
                  <w:rPr>
                    <w:webHidden/>
                  </w:rPr>
                  <w:tab/>
                </w:r>
                <w:r w:rsidR="0032607C">
                  <w:rPr>
                    <w:webHidden/>
                  </w:rPr>
                  <w:fldChar w:fldCharType="begin"/>
                </w:r>
                <w:r w:rsidR="0032607C">
                  <w:rPr>
                    <w:webHidden/>
                  </w:rPr>
                  <w:instrText xml:space="preserve"> PAGEREF _Toc483990892 \h </w:instrText>
                </w:r>
                <w:r w:rsidR="0032607C">
                  <w:rPr>
                    <w:webHidden/>
                  </w:rPr>
                </w:r>
                <w:r w:rsidR="0032607C">
                  <w:rPr>
                    <w:webHidden/>
                  </w:rPr>
                  <w:fldChar w:fldCharType="separate"/>
                </w:r>
                <w:r w:rsidR="0048720C">
                  <w:rPr>
                    <w:webHidden/>
                  </w:rPr>
                  <w:t>24</w:t>
                </w:r>
                <w:r w:rsidR="0032607C">
                  <w:rPr>
                    <w:webHidden/>
                  </w:rPr>
                  <w:fldChar w:fldCharType="end"/>
                </w:r>
              </w:hyperlink>
            </w:p>
            <w:p w14:paraId="32DA7731" w14:textId="047F8A0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3" w:history="1">
                <w:r w:rsidR="0032607C" w:rsidRPr="00107E76">
                  <w:rPr>
                    <w:rStyle w:val="Hyperlink"/>
                  </w:rPr>
                  <w:t>11.1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Refresh</w:t>
                </w:r>
                <w:r w:rsidR="0032607C">
                  <w:rPr>
                    <w:webHidden/>
                  </w:rPr>
                  <w:tab/>
                </w:r>
                <w:r w:rsidR="0032607C">
                  <w:rPr>
                    <w:webHidden/>
                  </w:rPr>
                  <w:fldChar w:fldCharType="begin"/>
                </w:r>
                <w:r w:rsidR="0032607C">
                  <w:rPr>
                    <w:webHidden/>
                  </w:rPr>
                  <w:instrText xml:space="preserve"> PAGEREF _Toc483990893 \h </w:instrText>
                </w:r>
                <w:r w:rsidR="0032607C">
                  <w:rPr>
                    <w:webHidden/>
                  </w:rPr>
                </w:r>
                <w:r w:rsidR="0032607C">
                  <w:rPr>
                    <w:webHidden/>
                  </w:rPr>
                  <w:fldChar w:fldCharType="separate"/>
                </w:r>
                <w:r w:rsidR="0048720C">
                  <w:rPr>
                    <w:webHidden/>
                  </w:rPr>
                  <w:t>24</w:t>
                </w:r>
                <w:r w:rsidR="0032607C">
                  <w:rPr>
                    <w:webHidden/>
                  </w:rPr>
                  <w:fldChar w:fldCharType="end"/>
                </w:r>
              </w:hyperlink>
            </w:p>
            <w:p w14:paraId="021B551E" w14:textId="3616B785"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4" w:history="1">
                <w:r w:rsidR="0032607C" w:rsidRPr="00107E76">
                  <w:rPr>
                    <w:rStyle w:val="Hyperlink"/>
                  </w:rPr>
                  <w:t>11.2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Create folders</w:t>
                </w:r>
                <w:r w:rsidR="0032607C">
                  <w:rPr>
                    <w:webHidden/>
                  </w:rPr>
                  <w:tab/>
                </w:r>
                <w:r w:rsidR="0032607C">
                  <w:rPr>
                    <w:webHidden/>
                  </w:rPr>
                  <w:fldChar w:fldCharType="begin"/>
                </w:r>
                <w:r w:rsidR="0032607C">
                  <w:rPr>
                    <w:webHidden/>
                  </w:rPr>
                  <w:instrText xml:space="preserve"> PAGEREF _Toc483990894 \h </w:instrText>
                </w:r>
                <w:r w:rsidR="0032607C">
                  <w:rPr>
                    <w:webHidden/>
                  </w:rPr>
                </w:r>
                <w:r w:rsidR="0032607C">
                  <w:rPr>
                    <w:webHidden/>
                  </w:rPr>
                  <w:fldChar w:fldCharType="separate"/>
                </w:r>
                <w:r w:rsidR="0048720C">
                  <w:rPr>
                    <w:webHidden/>
                  </w:rPr>
                  <w:t>25</w:t>
                </w:r>
                <w:r w:rsidR="0032607C">
                  <w:rPr>
                    <w:webHidden/>
                  </w:rPr>
                  <w:fldChar w:fldCharType="end"/>
                </w:r>
              </w:hyperlink>
            </w:p>
            <w:p w14:paraId="6D9D09DB" w14:textId="5FB5447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5" w:history="1">
                <w:r w:rsidR="0032607C" w:rsidRPr="00107E76">
                  <w:rPr>
                    <w:rStyle w:val="Hyperlink"/>
                  </w:rPr>
                  <w:t>11.3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Rename folders</w:t>
                </w:r>
                <w:r w:rsidR="0032607C">
                  <w:rPr>
                    <w:webHidden/>
                  </w:rPr>
                  <w:tab/>
                </w:r>
                <w:r w:rsidR="0032607C">
                  <w:rPr>
                    <w:webHidden/>
                  </w:rPr>
                  <w:fldChar w:fldCharType="begin"/>
                </w:r>
                <w:r w:rsidR="0032607C">
                  <w:rPr>
                    <w:webHidden/>
                  </w:rPr>
                  <w:instrText xml:space="preserve"> PAGEREF _Toc483990895 \h </w:instrText>
                </w:r>
                <w:r w:rsidR="0032607C">
                  <w:rPr>
                    <w:webHidden/>
                  </w:rPr>
                </w:r>
                <w:r w:rsidR="0032607C">
                  <w:rPr>
                    <w:webHidden/>
                  </w:rPr>
                  <w:fldChar w:fldCharType="separate"/>
                </w:r>
                <w:r w:rsidR="0048720C">
                  <w:rPr>
                    <w:webHidden/>
                  </w:rPr>
                  <w:t>25</w:t>
                </w:r>
                <w:r w:rsidR="0032607C">
                  <w:rPr>
                    <w:webHidden/>
                  </w:rPr>
                  <w:fldChar w:fldCharType="end"/>
                </w:r>
              </w:hyperlink>
            </w:p>
            <w:p w14:paraId="3C900BF9" w14:textId="2BF9D16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6" w:history="1">
                <w:r w:rsidR="0032607C" w:rsidRPr="00107E76">
                  <w:rPr>
                    <w:rStyle w:val="Hyperlink"/>
                  </w:rPr>
                  <w:t>11.4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Metadata of folders</w:t>
                </w:r>
                <w:r w:rsidR="0032607C">
                  <w:rPr>
                    <w:webHidden/>
                  </w:rPr>
                  <w:tab/>
                </w:r>
                <w:r w:rsidR="0032607C">
                  <w:rPr>
                    <w:webHidden/>
                  </w:rPr>
                  <w:fldChar w:fldCharType="begin"/>
                </w:r>
                <w:r w:rsidR="0032607C">
                  <w:rPr>
                    <w:webHidden/>
                  </w:rPr>
                  <w:instrText xml:space="preserve"> PAGEREF _Toc483990896 \h </w:instrText>
                </w:r>
                <w:r w:rsidR="0032607C">
                  <w:rPr>
                    <w:webHidden/>
                  </w:rPr>
                </w:r>
                <w:r w:rsidR="0032607C">
                  <w:rPr>
                    <w:webHidden/>
                  </w:rPr>
                  <w:fldChar w:fldCharType="separate"/>
                </w:r>
                <w:r w:rsidR="0048720C">
                  <w:rPr>
                    <w:webHidden/>
                  </w:rPr>
                  <w:t>26</w:t>
                </w:r>
                <w:r w:rsidR="0032607C">
                  <w:rPr>
                    <w:webHidden/>
                  </w:rPr>
                  <w:fldChar w:fldCharType="end"/>
                </w:r>
              </w:hyperlink>
            </w:p>
            <w:p w14:paraId="7D283222" w14:textId="115E726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7" w:history="1">
                <w:r w:rsidR="0032607C" w:rsidRPr="00107E76">
                  <w:rPr>
                    <w:rStyle w:val="Hyperlink"/>
                  </w:rPr>
                  <w:t>11.5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Move folders</w:t>
                </w:r>
                <w:r w:rsidR="0032607C">
                  <w:rPr>
                    <w:webHidden/>
                  </w:rPr>
                  <w:tab/>
                </w:r>
                <w:r w:rsidR="0032607C">
                  <w:rPr>
                    <w:webHidden/>
                  </w:rPr>
                  <w:fldChar w:fldCharType="begin"/>
                </w:r>
                <w:r w:rsidR="0032607C">
                  <w:rPr>
                    <w:webHidden/>
                  </w:rPr>
                  <w:instrText xml:space="preserve"> PAGEREF _Toc483990897 \h </w:instrText>
                </w:r>
                <w:r w:rsidR="0032607C">
                  <w:rPr>
                    <w:webHidden/>
                  </w:rPr>
                </w:r>
                <w:r w:rsidR="0032607C">
                  <w:rPr>
                    <w:webHidden/>
                  </w:rPr>
                  <w:fldChar w:fldCharType="separate"/>
                </w:r>
                <w:r w:rsidR="0048720C">
                  <w:rPr>
                    <w:webHidden/>
                  </w:rPr>
                  <w:t>26</w:t>
                </w:r>
                <w:r w:rsidR="0032607C">
                  <w:rPr>
                    <w:webHidden/>
                  </w:rPr>
                  <w:fldChar w:fldCharType="end"/>
                </w:r>
              </w:hyperlink>
            </w:p>
            <w:p w14:paraId="0A184B06" w14:textId="73DC18C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8" w:history="1">
                <w:r w:rsidR="0032607C" w:rsidRPr="00107E76">
                  <w:rPr>
                    <w:rStyle w:val="Hyperlink"/>
                  </w:rPr>
                  <w:t>11.6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Delete folder</w:t>
                </w:r>
                <w:r w:rsidR="0032607C">
                  <w:rPr>
                    <w:webHidden/>
                  </w:rPr>
                  <w:tab/>
                </w:r>
                <w:r w:rsidR="0032607C">
                  <w:rPr>
                    <w:webHidden/>
                  </w:rPr>
                  <w:fldChar w:fldCharType="begin"/>
                </w:r>
                <w:r w:rsidR="0032607C">
                  <w:rPr>
                    <w:webHidden/>
                  </w:rPr>
                  <w:instrText xml:space="preserve"> PAGEREF _Toc483990898 \h </w:instrText>
                </w:r>
                <w:r w:rsidR="0032607C">
                  <w:rPr>
                    <w:webHidden/>
                  </w:rPr>
                </w:r>
                <w:r w:rsidR="0032607C">
                  <w:rPr>
                    <w:webHidden/>
                  </w:rPr>
                  <w:fldChar w:fldCharType="separate"/>
                </w:r>
                <w:r w:rsidR="0048720C">
                  <w:rPr>
                    <w:webHidden/>
                  </w:rPr>
                  <w:t>26</w:t>
                </w:r>
                <w:r w:rsidR="0032607C">
                  <w:rPr>
                    <w:webHidden/>
                  </w:rPr>
                  <w:fldChar w:fldCharType="end"/>
                </w:r>
              </w:hyperlink>
            </w:p>
            <w:p w14:paraId="6102E4A4" w14:textId="0682CF1C"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899" w:history="1">
                <w:r w:rsidR="0032607C" w:rsidRPr="00107E76">
                  <w:rPr>
                    <w:rStyle w:val="Hyperlink"/>
                  </w:rPr>
                  <w:t>11.7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Copy folder link</w:t>
                </w:r>
                <w:r w:rsidR="0032607C">
                  <w:rPr>
                    <w:webHidden/>
                  </w:rPr>
                  <w:tab/>
                </w:r>
                <w:r w:rsidR="0032607C">
                  <w:rPr>
                    <w:webHidden/>
                  </w:rPr>
                  <w:fldChar w:fldCharType="begin"/>
                </w:r>
                <w:r w:rsidR="0032607C">
                  <w:rPr>
                    <w:webHidden/>
                  </w:rPr>
                  <w:instrText xml:space="preserve"> PAGEREF _Toc483990899 \h </w:instrText>
                </w:r>
                <w:r w:rsidR="0032607C">
                  <w:rPr>
                    <w:webHidden/>
                  </w:rPr>
                </w:r>
                <w:r w:rsidR="0032607C">
                  <w:rPr>
                    <w:webHidden/>
                  </w:rPr>
                  <w:fldChar w:fldCharType="separate"/>
                </w:r>
                <w:r w:rsidR="0048720C">
                  <w:rPr>
                    <w:webHidden/>
                  </w:rPr>
                  <w:t>26</w:t>
                </w:r>
                <w:r w:rsidR="0032607C">
                  <w:rPr>
                    <w:webHidden/>
                  </w:rPr>
                  <w:fldChar w:fldCharType="end"/>
                </w:r>
              </w:hyperlink>
            </w:p>
            <w:p w14:paraId="470A6203" w14:textId="50EA1F1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00" w:history="1">
                <w:r w:rsidR="0032607C" w:rsidRPr="00107E76">
                  <w:rPr>
                    <w:rStyle w:val="Hyperlink"/>
                  </w:rPr>
                  <w:t>11.8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Copy Fred Link</w:t>
                </w:r>
                <w:r w:rsidR="0032607C">
                  <w:rPr>
                    <w:webHidden/>
                  </w:rPr>
                  <w:tab/>
                </w:r>
                <w:r w:rsidR="0032607C">
                  <w:rPr>
                    <w:webHidden/>
                  </w:rPr>
                  <w:fldChar w:fldCharType="begin"/>
                </w:r>
                <w:r w:rsidR="0032607C">
                  <w:rPr>
                    <w:webHidden/>
                  </w:rPr>
                  <w:instrText xml:space="preserve"> PAGEREF _Toc483990900 \h </w:instrText>
                </w:r>
                <w:r w:rsidR="0032607C">
                  <w:rPr>
                    <w:webHidden/>
                  </w:rPr>
                </w:r>
                <w:r w:rsidR="0032607C">
                  <w:rPr>
                    <w:webHidden/>
                  </w:rPr>
                  <w:fldChar w:fldCharType="separate"/>
                </w:r>
                <w:r w:rsidR="0048720C">
                  <w:rPr>
                    <w:webHidden/>
                  </w:rPr>
                  <w:t>27</w:t>
                </w:r>
                <w:r w:rsidR="0032607C">
                  <w:rPr>
                    <w:webHidden/>
                  </w:rPr>
                  <w:fldChar w:fldCharType="end"/>
                </w:r>
              </w:hyperlink>
            </w:p>
            <w:p w14:paraId="745EDF49" w14:textId="41DE91B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01" w:history="1">
                <w:r w:rsidR="0032607C" w:rsidRPr="00107E76">
                  <w:rPr>
                    <w:rStyle w:val="Hyperlink"/>
                  </w:rPr>
                  <w:t>11.9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Create a New document (Enhanced)</w:t>
                </w:r>
                <w:r w:rsidR="0032607C">
                  <w:rPr>
                    <w:webHidden/>
                  </w:rPr>
                  <w:tab/>
                </w:r>
                <w:r w:rsidR="0032607C">
                  <w:rPr>
                    <w:webHidden/>
                  </w:rPr>
                  <w:fldChar w:fldCharType="begin"/>
                </w:r>
                <w:r w:rsidR="0032607C">
                  <w:rPr>
                    <w:webHidden/>
                  </w:rPr>
                  <w:instrText xml:space="preserve"> PAGEREF _Toc483990901 \h </w:instrText>
                </w:r>
                <w:r w:rsidR="0032607C">
                  <w:rPr>
                    <w:webHidden/>
                  </w:rPr>
                </w:r>
                <w:r w:rsidR="0032607C">
                  <w:rPr>
                    <w:webHidden/>
                  </w:rPr>
                  <w:fldChar w:fldCharType="separate"/>
                </w:r>
                <w:r w:rsidR="0048720C">
                  <w:rPr>
                    <w:webHidden/>
                  </w:rPr>
                  <w:t>27</w:t>
                </w:r>
                <w:r w:rsidR="0032607C">
                  <w:rPr>
                    <w:webHidden/>
                  </w:rPr>
                  <w:fldChar w:fldCharType="end"/>
                </w:r>
              </w:hyperlink>
            </w:p>
            <w:p w14:paraId="76A8D752" w14:textId="020BA7F5"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2" w:history="1">
                <w:r w:rsidR="0032607C" w:rsidRPr="00107E76">
                  <w:rPr>
                    <w:rStyle w:val="Hyperlink"/>
                  </w:rPr>
                  <w:t>11.10</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 Folder in Alfresco browser</w:t>
                </w:r>
                <w:r w:rsidR="0032607C">
                  <w:rPr>
                    <w:webHidden/>
                  </w:rPr>
                  <w:tab/>
                </w:r>
                <w:r w:rsidR="0032607C">
                  <w:rPr>
                    <w:webHidden/>
                  </w:rPr>
                  <w:fldChar w:fldCharType="begin"/>
                </w:r>
                <w:r w:rsidR="0032607C">
                  <w:rPr>
                    <w:webHidden/>
                  </w:rPr>
                  <w:instrText xml:space="preserve"> PAGEREF _Toc483990902 \h </w:instrText>
                </w:r>
                <w:r w:rsidR="0032607C">
                  <w:rPr>
                    <w:webHidden/>
                  </w:rPr>
                </w:r>
                <w:r w:rsidR="0032607C">
                  <w:rPr>
                    <w:webHidden/>
                  </w:rPr>
                  <w:fldChar w:fldCharType="separate"/>
                </w:r>
                <w:r w:rsidR="0048720C">
                  <w:rPr>
                    <w:webHidden/>
                  </w:rPr>
                  <w:t>30</w:t>
                </w:r>
                <w:r w:rsidR="0032607C">
                  <w:rPr>
                    <w:webHidden/>
                  </w:rPr>
                  <w:fldChar w:fldCharType="end"/>
                </w:r>
              </w:hyperlink>
            </w:p>
            <w:p w14:paraId="465962E5" w14:textId="71287CAB"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3" w:history="1">
                <w:r w:rsidR="0032607C" w:rsidRPr="00107E76">
                  <w:rPr>
                    <w:rStyle w:val="Hyperlink"/>
                  </w:rPr>
                  <w:t>11.11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Print documents</w:t>
                </w:r>
                <w:r w:rsidR="0032607C">
                  <w:rPr>
                    <w:webHidden/>
                  </w:rPr>
                  <w:tab/>
                </w:r>
                <w:r w:rsidR="0032607C">
                  <w:rPr>
                    <w:webHidden/>
                  </w:rPr>
                  <w:fldChar w:fldCharType="begin"/>
                </w:r>
                <w:r w:rsidR="0032607C">
                  <w:rPr>
                    <w:webHidden/>
                  </w:rPr>
                  <w:instrText xml:space="preserve"> PAGEREF _Toc483990903 \h </w:instrText>
                </w:r>
                <w:r w:rsidR="0032607C">
                  <w:rPr>
                    <w:webHidden/>
                  </w:rPr>
                </w:r>
                <w:r w:rsidR="0032607C">
                  <w:rPr>
                    <w:webHidden/>
                  </w:rPr>
                  <w:fldChar w:fldCharType="separate"/>
                </w:r>
                <w:r w:rsidR="0048720C">
                  <w:rPr>
                    <w:webHidden/>
                  </w:rPr>
                  <w:t>31</w:t>
                </w:r>
                <w:r w:rsidR="0032607C">
                  <w:rPr>
                    <w:webHidden/>
                  </w:rPr>
                  <w:fldChar w:fldCharType="end"/>
                </w:r>
              </w:hyperlink>
            </w:p>
            <w:p w14:paraId="6E33B9A4" w14:textId="4075B42F"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4" w:history="1">
                <w:r w:rsidR="0032607C" w:rsidRPr="00107E76">
                  <w:rPr>
                    <w:rStyle w:val="Hyperlink"/>
                  </w:rPr>
                  <w:t>11.12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Paste into folder</w:t>
                </w:r>
                <w:r w:rsidR="0032607C">
                  <w:rPr>
                    <w:webHidden/>
                  </w:rPr>
                  <w:tab/>
                </w:r>
                <w:r w:rsidR="0032607C">
                  <w:rPr>
                    <w:webHidden/>
                  </w:rPr>
                  <w:fldChar w:fldCharType="begin"/>
                </w:r>
                <w:r w:rsidR="0032607C">
                  <w:rPr>
                    <w:webHidden/>
                  </w:rPr>
                  <w:instrText xml:space="preserve"> PAGEREF _Toc483990904 \h </w:instrText>
                </w:r>
                <w:r w:rsidR="0032607C">
                  <w:rPr>
                    <w:webHidden/>
                  </w:rPr>
                </w:r>
                <w:r w:rsidR="0032607C">
                  <w:rPr>
                    <w:webHidden/>
                  </w:rPr>
                  <w:fldChar w:fldCharType="separate"/>
                </w:r>
                <w:r w:rsidR="0048720C">
                  <w:rPr>
                    <w:webHidden/>
                  </w:rPr>
                  <w:t>31</w:t>
                </w:r>
                <w:r w:rsidR="0032607C">
                  <w:rPr>
                    <w:webHidden/>
                  </w:rPr>
                  <w:fldChar w:fldCharType="end"/>
                </w:r>
              </w:hyperlink>
            </w:p>
            <w:p w14:paraId="5165A93C" w14:textId="6B5B8A1E"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5" w:history="1">
                <w:r w:rsidR="0032607C" w:rsidRPr="00107E76">
                  <w:rPr>
                    <w:rStyle w:val="Hyperlink"/>
                  </w:rPr>
                  <w:t>11.13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Paste as shortcut</w:t>
                </w:r>
                <w:r w:rsidR="0032607C">
                  <w:rPr>
                    <w:webHidden/>
                  </w:rPr>
                  <w:tab/>
                </w:r>
                <w:r w:rsidR="0032607C">
                  <w:rPr>
                    <w:webHidden/>
                  </w:rPr>
                  <w:fldChar w:fldCharType="begin"/>
                </w:r>
                <w:r w:rsidR="0032607C">
                  <w:rPr>
                    <w:webHidden/>
                  </w:rPr>
                  <w:instrText xml:space="preserve"> PAGEREF _Toc483990905 \h </w:instrText>
                </w:r>
                <w:r w:rsidR="0032607C">
                  <w:rPr>
                    <w:webHidden/>
                  </w:rPr>
                </w:r>
                <w:r w:rsidR="0032607C">
                  <w:rPr>
                    <w:webHidden/>
                  </w:rPr>
                  <w:fldChar w:fldCharType="separate"/>
                </w:r>
                <w:r w:rsidR="0048720C">
                  <w:rPr>
                    <w:webHidden/>
                  </w:rPr>
                  <w:t>31</w:t>
                </w:r>
                <w:r w:rsidR="0032607C">
                  <w:rPr>
                    <w:webHidden/>
                  </w:rPr>
                  <w:fldChar w:fldCharType="end"/>
                </w:r>
              </w:hyperlink>
            </w:p>
            <w:p w14:paraId="441A48ED" w14:textId="1AC07F84"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6" w:history="1">
                <w:r w:rsidR="0032607C" w:rsidRPr="00107E76">
                  <w:rPr>
                    <w:rStyle w:val="Hyperlink"/>
                  </w:rPr>
                  <w:t>11.14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Folder permissions</w:t>
                </w:r>
                <w:r w:rsidR="0032607C">
                  <w:rPr>
                    <w:webHidden/>
                  </w:rPr>
                  <w:tab/>
                </w:r>
                <w:r w:rsidR="0032607C">
                  <w:rPr>
                    <w:webHidden/>
                  </w:rPr>
                  <w:fldChar w:fldCharType="begin"/>
                </w:r>
                <w:r w:rsidR="0032607C">
                  <w:rPr>
                    <w:webHidden/>
                  </w:rPr>
                  <w:instrText xml:space="preserve"> PAGEREF _Toc483990906 \h </w:instrText>
                </w:r>
                <w:r w:rsidR="0032607C">
                  <w:rPr>
                    <w:webHidden/>
                  </w:rPr>
                </w:r>
                <w:r w:rsidR="0032607C">
                  <w:rPr>
                    <w:webHidden/>
                  </w:rPr>
                  <w:fldChar w:fldCharType="separate"/>
                </w:r>
                <w:r w:rsidR="0048720C">
                  <w:rPr>
                    <w:webHidden/>
                  </w:rPr>
                  <w:t>32</w:t>
                </w:r>
                <w:r w:rsidR="0032607C">
                  <w:rPr>
                    <w:webHidden/>
                  </w:rPr>
                  <w:fldChar w:fldCharType="end"/>
                </w:r>
              </w:hyperlink>
            </w:p>
            <w:p w14:paraId="3F6C75AD" w14:textId="6013E3A9"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07" w:history="1">
                <w:r w:rsidR="0032607C" w:rsidRPr="00107E76">
                  <w:rPr>
                    <w:rStyle w:val="Hyperlink"/>
                  </w:rPr>
                  <w:t>11.15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Multi folder functionality</w:t>
                </w:r>
                <w:r w:rsidR="0032607C">
                  <w:rPr>
                    <w:webHidden/>
                  </w:rPr>
                  <w:tab/>
                </w:r>
                <w:r w:rsidR="0032607C">
                  <w:rPr>
                    <w:webHidden/>
                  </w:rPr>
                  <w:fldChar w:fldCharType="begin"/>
                </w:r>
                <w:r w:rsidR="0032607C">
                  <w:rPr>
                    <w:webHidden/>
                  </w:rPr>
                  <w:instrText xml:space="preserve"> PAGEREF _Toc483990907 \h </w:instrText>
                </w:r>
                <w:r w:rsidR="0032607C">
                  <w:rPr>
                    <w:webHidden/>
                  </w:rPr>
                </w:r>
                <w:r w:rsidR="0032607C">
                  <w:rPr>
                    <w:webHidden/>
                  </w:rPr>
                  <w:fldChar w:fldCharType="separate"/>
                </w:r>
                <w:r w:rsidR="0048720C">
                  <w:rPr>
                    <w:webHidden/>
                  </w:rPr>
                  <w:t>34</w:t>
                </w:r>
                <w:r w:rsidR="0032607C">
                  <w:rPr>
                    <w:webHidden/>
                  </w:rPr>
                  <w:fldChar w:fldCharType="end"/>
                </w:r>
              </w:hyperlink>
            </w:p>
            <w:p w14:paraId="3EEB55EC" w14:textId="076E050D"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08" w:history="1">
                <w:r w:rsidR="0032607C" w:rsidRPr="00107E76">
                  <w:rPr>
                    <w:rStyle w:val="Hyperlink"/>
                  </w:rPr>
                  <w:t>12</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Taking content offline</w:t>
                </w:r>
                <w:r w:rsidR="0032607C">
                  <w:rPr>
                    <w:webHidden/>
                  </w:rPr>
                  <w:tab/>
                </w:r>
                <w:r w:rsidR="0032607C">
                  <w:rPr>
                    <w:webHidden/>
                  </w:rPr>
                  <w:fldChar w:fldCharType="begin"/>
                </w:r>
                <w:r w:rsidR="0032607C">
                  <w:rPr>
                    <w:webHidden/>
                  </w:rPr>
                  <w:instrText xml:space="preserve"> PAGEREF _Toc483990908 \h </w:instrText>
                </w:r>
                <w:r w:rsidR="0032607C">
                  <w:rPr>
                    <w:webHidden/>
                  </w:rPr>
                </w:r>
                <w:r w:rsidR="0032607C">
                  <w:rPr>
                    <w:webHidden/>
                  </w:rPr>
                  <w:fldChar w:fldCharType="separate"/>
                </w:r>
                <w:r w:rsidR="0048720C">
                  <w:rPr>
                    <w:webHidden/>
                  </w:rPr>
                  <w:t>35</w:t>
                </w:r>
                <w:r w:rsidR="0032607C">
                  <w:rPr>
                    <w:webHidden/>
                  </w:rPr>
                  <w:fldChar w:fldCharType="end"/>
                </w:r>
              </w:hyperlink>
            </w:p>
            <w:p w14:paraId="654C2409" w14:textId="27EA7A9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09" w:history="1">
                <w:r w:rsidR="0032607C" w:rsidRPr="00107E76">
                  <w:rPr>
                    <w:rStyle w:val="Hyperlink"/>
                  </w:rPr>
                  <w:t>12.1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Selecting the content you want to take offline</w:t>
                </w:r>
                <w:r w:rsidR="0032607C">
                  <w:rPr>
                    <w:webHidden/>
                  </w:rPr>
                  <w:tab/>
                </w:r>
                <w:r w:rsidR="0032607C">
                  <w:rPr>
                    <w:webHidden/>
                  </w:rPr>
                  <w:fldChar w:fldCharType="begin"/>
                </w:r>
                <w:r w:rsidR="0032607C">
                  <w:rPr>
                    <w:webHidden/>
                  </w:rPr>
                  <w:instrText xml:space="preserve"> PAGEREF _Toc483990909 \h </w:instrText>
                </w:r>
                <w:r w:rsidR="0032607C">
                  <w:rPr>
                    <w:webHidden/>
                  </w:rPr>
                </w:r>
                <w:r w:rsidR="0032607C">
                  <w:rPr>
                    <w:webHidden/>
                  </w:rPr>
                  <w:fldChar w:fldCharType="separate"/>
                </w:r>
                <w:r w:rsidR="0048720C">
                  <w:rPr>
                    <w:webHidden/>
                  </w:rPr>
                  <w:t>35</w:t>
                </w:r>
                <w:r w:rsidR="0032607C">
                  <w:rPr>
                    <w:webHidden/>
                  </w:rPr>
                  <w:fldChar w:fldCharType="end"/>
                </w:r>
              </w:hyperlink>
            </w:p>
            <w:p w14:paraId="350F5D4A" w14:textId="3CD5404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0" w:history="1">
                <w:r w:rsidR="0032607C" w:rsidRPr="00107E76">
                  <w:rPr>
                    <w:rStyle w:val="Hyperlink"/>
                  </w:rPr>
                  <w:t>12.2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Refreshing offline content</w:t>
                </w:r>
                <w:r w:rsidR="0032607C">
                  <w:rPr>
                    <w:webHidden/>
                  </w:rPr>
                  <w:tab/>
                </w:r>
                <w:r w:rsidR="0032607C">
                  <w:rPr>
                    <w:webHidden/>
                  </w:rPr>
                  <w:fldChar w:fldCharType="begin"/>
                </w:r>
                <w:r w:rsidR="0032607C">
                  <w:rPr>
                    <w:webHidden/>
                  </w:rPr>
                  <w:instrText xml:space="preserve"> PAGEREF _Toc483990910 \h </w:instrText>
                </w:r>
                <w:r w:rsidR="0032607C">
                  <w:rPr>
                    <w:webHidden/>
                  </w:rPr>
                </w:r>
                <w:r w:rsidR="0032607C">
                  <w:rPr>
                    <w:webHidden/>
                  </w:rPr>
                  <w:fldChar w:fldCharType="separate"/>
                </w:r>
                <w:r w:rsidR="0048720C">
                  <w:rPr>
                    <w:webHidden/>
                  </w:rPr>
                  <w:t>36</w:t>
                </w:r>
                <w:r w:rsidR="0032607C">
                  <w:rPr>
                    <w:webHidden/>
                  </w:rPr>
                  <w:fldChar w:fldCharType="end"/>
                </w:r>
              </w:hyperlink>
            </w:p>
            <w:p w14:paraId="297AA891" w14:textId="2D869D4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1" w:history="1">
                <w:r w:rsidR="0032607C" w:rsidRPr="00107E76">
                  <w:rPr>
                    <w:rStyle w:val="Hyperlink"/>
                  </w:rPr>
                  <w:t>12.3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Deactivating Offline sync</w:t>
                </w:r>
                <w:r w:rsidR="0032607C">
                  <w:rPr>
                    <w:webHidden/>
                  </w:rPr>
                  <w:tab/>
                </w:r>
                <w:r w:rsidR="0032607C">
                  <w:rPr>
                    <w:webHidden/>
                  </w:rPr>
                  <w:fldChar w:fldCharType="begin"/>
                </w:r>
                <w:r w:rsidR="0032607C">
                  <w:rPr>
                    <w:webHidden/>
                  </w:rPr>
                  <w:instrText xml:space="preserve"> PAGEREF _Toc483990911 \h </w:instrText>
                </w:r>
                <w:r w:rsidR="0032607C">
                  <w:rPr>
                    <w:webHidden/>
                  </w:rPr>
                </w:r>
                <w:r w:rsidR="0032607C">
                  <w:rPr>
                    <w:webHidden/>
                  </w:rPr>
                  <w:fldChar w:fldCharType="separate"/>
                </w:r>
                <w:r w:rsidR="0048720C">
                  <w:rPr>
                    <w:webHidden/>
                  </w:rPr>
                  <w:t>36</w:t>
                </w:r>
                <w:r w:rsidR="0032607C">
                  <w:rPr>
                    <w:webHidden/>
                  </w:rPr>
                  <w:fldChar w:fldCharType="end"/>
                </w:r>
              </w:hyperlink>
            </w:p>
            <w:p w14:paraId="61A17D7E" w14:textId="24E89263"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2" w:history="1">
                <w:r w:rsidR="0032607C" w:rsidRPr="00107E76">
                  <w:rPr>
                    <w:rStyle w:val="Hyperlink"/>
                  </w:rPr>
                  <w:t>12.4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Working in Offline mode</w:t>
                </w:r>
                <w:r w:rsidR="0032607C">
                  <w:rPr>
                    <w:webHidden/>
                  </w:rPr>
                  <w:tab/>
                </w:r>
                <w:r w:rsidR="0032607C">
                  <w:rPr>
                    <w:webHidden/>
                  </w:rPr>
                  <w:fldChar w:fldCharType="begin"/>
                </w:r>
                <w:r w:rsidR="0032607C">
                  <w:rPr>
                    <w:webHidden/>
                  </w:rPr>
                  <w:instrText xml:space="preserve"> PAGEREF _Toc483990912 \h </w:instrText>
                </w:r>
                <w:r w:rsidR="0032607C">
                  <w:rPr>
                    <w:webHidden/>
                  </w:rPr>
                </w:r>
                <w:r w:rsidR="0032607C">
                  <w:rPr>
                    <w:webHidden/>
                  </w:rPr>
                  <w:fldChar w:fldCharType="separate"/>
                </w:r>
                <w:r w:rsidR="0048720C">
                  <w:rPr>
                    <w:webHidden/>
                  </w:rPr>
                  <w:t>36</w:t>
                </w:r>
                <w:r w:rsidR="0032607C">
                  <w:rPr>
                    <w:webHidden/>
                  </w:rPr>
                  <w:fldChar w:fldCharType="end"/>
                </w:r>
              </w:hyperlink>
            </w:p>
            <w:p w14:paraId="0B583B2B" w14:textId="7B5230BE"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13" w:history="1">
                <w:r w:rsidR="0032607C" w:rsidRPr="00107E76">
                  <w:rPr>
                    <w:rStyle w:val="Hyperlink"/>
                  </w:rPr>
                  <w:t>13</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Adding content to and getting content from the server</w:t>
                </w:r>
                <w:r w:rsidR="0032607C">
                  <w:rPr>
                    <w:webHidden/>
                  </w:rPr>
                  <w:tab/>
                </w:r>
                <w:r w:rsidR="0032607C">
                  <w:rPr>
                    <w:webHidden/>
                  </w:rPr>
                  <w:fldChar w:fldCharType="begin"/>
                </w:r>
                <w:r w:rsidR="0032607C">
                  <w:rPr>
                    <w:webHidden/>
                  </w:rPr>
                  <w:instrText xml:space="preserve"> PAGEREF _Toc483990913 \h </w:instrText>
                </w:r>
                <w:r w:rsidR="0032607C">
                  <w:rPr>
                    <w:webHidden/>
                  </w:rPr>
                </w:r>
                <w:r w:rsidR="0032607C">
                  <w:rPr>
                    <w:webHidden/>
                  </w:rPr>
                  <w:fldChar w:fldCharType="separate"/>
                </w:r>
                <w:r w:rsidR="0048720C">
                  <w:rPr>
                    <w:webHidden/>
                  </w:rPr>
                  <w:t>38</w:t>
                </w:r>
                <w:r w:rsidR="0032607C">
                  <w:rPr>
                    <w:webHidden/>
                  </w:rPr>
                  <w:fldChar w:fldCharType="end"/>
                </w:r>
              </w:hyperlink>
            </w:p>
            <w:p w14:paraId="52E2A5C7" w14:textId="516CEFE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4" w:history="1">
                <w:r w:rsidR="0032607C" w:rsidRPr="00107E76">
                  <w:rPr>
                    <w:rStyle w:val="Hyperlink"/>
                  </w:rPr>
                  <w:t>13.1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Uploading files</w:t>
                </w:r>
                <w:r w:rsidR="0032607C">
                  <w:rPr>
                    <w:webHidden/>
                  </w:rPr>
                  <w:tab/>
                </w:r>
                <w:r w:rsidR="0032607C">
                  <w:rPr>
                    <w:webHidden/>
                  </w:rPr>
                  <w:fldChar w:fldCharType="begin"/>
                </w:r>
                <w:r w:rsidR="0032607C">
                  <w:rPr>
                    <w:webHidden/>
                  </w:rPr>
                  <w:instrText xml:space="preserve"> PAGEREF _Toc483990914 \h </w:instrText>
                </w:r>
                <w:r w:rsidR="0032607C">
                  <w:rPr>
                    <w:webHidden/>
                  </w:rPr>
                </w:r>
                <w:r w:rsidR="0032607C">
                  <w:rPr>
                    <w:webHidden/>
                  </w:rPr>
                  <w:fldChar w:fldCharType="separate"/>
                </w:r>
                <w:r w:rsidR="0048720C">
                  <w:rPr>
                    <w:webHidden/>
                  </w:rPr>
                  <w:t>38</w:t>
                </w:r>
                <w:r w:rsidR="0032607C">
                  <w:rPr>
                    <w:webHidden/>
                  </w:rPr>
                  <w:fldChar w:fldCharType="end"/>
                </w:r>
              </w:hyperlink>
            </w:p>
            <w:p w14:paraId="5BFEB63B" w14:textId="7A54499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5" w:history="1">
                <w:r w:rsidR="0032607C" w:rsidRPr="00107E76">
                  <w:rPr>
                    <w:rStyle w:val="Hyperlink"/>
                  </w:rPr>
                  <w:t>13.2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Uploading folders</w:t>
                </w:r>
                <w:r w:rsidR="0032607C">
                  <w:rPr>
                    <w:webHidden/>
                  </w:rPr>
                  <w:tab/>
                </w:r>
                <w:r w:rsidR="0032607C">
                  <w:rPr>
                    <w:webHidden/>
                  </w:rPr>
                  <w:fldChar w:fldCharType="begin"/>
                </w:r>
                <w:r w:rsidR="0032607C">
                  <w:rPr>
                    <w:webHidden/>
                  </w:rPr>
                  <w:instrText xml:space="preserve"> PAGEREF _Toc483990915 \h </w:instrText>
                </w:r>
                <w:r w:rsidR="0032607C">
                  <w:rPr>
                    <w:webHidden/>
                  </w:rPr>
                </w:r>
                <w:r w:rsidR="0032607C">
                  <w:rPr>
                    <w:webHidden/>
                  </w:rPr>
                  <w:fldChar w:fldCharType="separate"/>
                </w:r>
                <w:r w:rsidR="0048720C">
                  <w:rPr>
                    <w:webHidden/>
                  </w:rPr>
                  <w:t>40</w:t>
                </w:r>
                <w:r w:rsidR="0032607C">
                  <w:rPr>
                    <w:webHidden/>
                  </w:rPr>
                  <w:fldChar w:fldCharType="end"/>
                </w:r>
              </w:hyperlink>
            </w:p>
            <w:p w14:paraId="55A1E7B3" w14:textId="4AA3C5E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6" w:history="1">
                <w:r w:rsidR="0032607C" w:rsidRPr="00107E76">
                  <w:rPr>
                    <w:rStyle w:val="Hyperlink"/>
                  </w:rPr>
                  <w:t>13.3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Compress documents and folders to a container on your local drive</w:t>
                </w:r>
                <w:r w:rsidR="0032607C">
                  <w:rPr>
                    <w:webHidden/>
                  </w:rPr>
                  <w:tab/>
                </w:r>
                <w:r w:rsidR="0032607C">
                  <w:rPr>
                    <w:webHidden/>
                  </w:rPr>
                  <w:fldChar w:fldCharType="begin"/>
                </w:r>
                <w:r w:rsidR="0032607C">
                  <w:rPr>
                    <w:webHidden/>
                  </w:rPr>
                  <w:instrText xml:space="preserve"> PAGEREF _Toc483990916 \h </w:instrText>
                </w:r>
                <w:r w:rsidR="0032607C">
                  <w:rPr>
                    <w:webHidden/>
                  </w:rPr>
                </w:r>
                <w:r w:rsidR="0032607C">
                  <w:rPr>
                    <w:webHidden/>
                  </w:rPr>
                  <w:fldChar w:fldCharType="separate"/>
                </w:r>
                <w:r w:rsidR="0048720C">
                  <w:rPr>
                    <w:webHidden/>
                  </w:rPr>
                  <w:t>41</w:t>
                </w:r>
                <w:r w:rsidR="0032607C">
                  <w:rPr>
                    <w:webHidden/>
                  </w:rPr>
                  <w:fldChar w:fldCharType="end"/>
                </w:r>
              </w:hyperlink>
            </w:p>
            <w:p w14:paraId="3F4297F1" w14:textId="2C197F3A"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17" w:history="1">
                <w:r w:rsidR="0032607C" w:rsidRPr="00107E76">
                  <w:rPr>
                    <w:rStyle w:val="Hyperlink"/>
                  </w:rPr>
                  <w:t>14</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Handling Documents</w:t>
                </w:r>
                <w:r w:rsidR="0032607C">
                  <w:rPr>
                    <w:webHidden/>
                  </w:rPr>
                  <w:tab/>
                </w:r>
                <w:r w:rsidR="0032607C">
                  <w:rPr>
                    <w:webHidden/>
                  </w:rPr>
                  <w:fldChar w:fldCharType="begin"/>
                </w:r>
                <w:r w:rsidR="0032607C">
                  <w:rPr>
                    <w:webHidden/>
                  </w:rPr>
                  <w:instrText xml:space="preserve"> PAGEREF _Toc483990917 \h </w:instrText>
                </w:r>
                <w:r w:rsidR="0032607C">
                  <w:rPr>
                    <w:webHidden/>
                  </w:rPr>
                </w:r>
                <w:r w:rsidR="0032607C">
                  <w:rPr>
                    <w:webHidden/>
                  </w:rPr>
                  <w:fldChar w:fldCharType="separate"/>
                </w:r>
                <w:r w:rsidR="0048720C">
                  <w:rPr>
                    <w:webHidden/>
                  </w:rPr>
                  <w:t>42</w:t>
                </w:r>
                <w:r w:rsidR="0032607C">
                  <w:rPr>
                    <w:webHidden/>
                  </w:rPr>
                  <w:fldChar w:fldCharType="end"/>
                </w:r>
              </w:hyperlink>
            </w:p>
            <w:p w14:paraId="78CBD130" w14:textId="40ACB89C"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8" w:history="1">
                <w:r w:rsidR="0032607C" w:rsidRPr="00107E76">
                  <w:rPr>
                    <w:rStyle w:val="Hyperlink"/>
                  </w:rPr>
                  <w:t>14.1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Open document</w:t>
                </w:r>
                <w:r w:rsidR="0032607C">
                  <w:rPr>
                    <w:webHidden/>
                  </w:rPr>
                  <w:tab/>
                </w:r>
                <w:r w:rsidR="0032607C">
                  <w:rPr>
                    <w:webHidden/>
                  </w:rPr>
                  <w:fldChar w:fldCharType="begin"/>
                </w:r>
                <w:r w:rsidR="0032607C">
                  <w:rPr>
                    <w:webHidden/>
                  </w:rPr>
                  <w:instrText xml:space="preserve"> PAGEREF _Toc483990918 \h </w:instrText>
                </w:r>
                <w:r w:rsidR="0032607C">
                  <w:rPr>
                    <w:webHidden/>
                  </w:rPr>
                </w:r>
                <w:r w:rsidR="0032607C">
                  <w:rPr>
                    <w:webHidden/>
                  </w:rPr>
                  <w:fldChar w:fldCharType="separate"/>
                </w:r>
                <w:r w:rsidR="0048720C">
                  <w:rPr>
                    <w:webHidden/>
                  </w:rPr>
                  <w:t>42</w:t>
                </w:r>
                <w:r w:rsidR="0032607C">
                  <w:rPr>
                    <w:webHidden/>
                  </w:rPr>
                  <w:fldChar w:fldCharType="end"/>
                </w:r>
              </w:hyperlink>
            </w:p>
            <w:p w14:paraId="3E251A12" w14:textId="3F9F7DA9"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19" w:history="1">
                <w:r w:rsidR="0032607C" w:rsidRPr="00107E76">
                  <w:rPr>
                    <w:rStyle w:val="Hyperlink"/>
                  </w:rPr>
                  <w:t>14.2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Document metadata</w:t>
                </w:r>
                <w:r w:rsidR="0032607C">
                  <w:rPr>
                    <w:webHidden/>
                  </w:rPr>
                  <w:tab/>
                </w:r>
                <w:r w:rsidR="0032607C">
                  <w:rPr>
                    <w:webHidden/>
                  </w:rPr>
                  <w:fldChar w:fldCharType="begin"/>
                </w:r>
                <w:r w:rsidR="0032607C">
                  <w:rPr>
                    <w:webHidden/>
                  </w:rPr>
                  <w:instrText xml:space="preserve"> PAGEREF _Toc483990919 \h </w:instrText>
                </w:r>
                <w:r w:rsidR="0032607C">
                  <w:rPr>
                    <w:webHidden/>
                  </w:rPr>
                </w:r>
                <w:r w:rsidR="0032607C">
                  <w:rPr>
                    <w:webHidden/>
                  </w:rPr>
                  <w:fldChar w:fldCharType="separate"/>
                </w:r>
                <w:r w:rsidR="0048720C">
                  <w:rPr>
                    <w:webHidden/>
                  </w:rPr>
                  <w:t>42</w:t>
                </w:r>
                <w:r w:rsidR="0032607C">
                  <w:rPr>
                    <w:webHidden/>
                  </w:rPr>
                  <w:fldChar w:fldCharType="end"/>
                </w:r>
              </w:hyperlink>
            </w:p>
            <w:p w14:paraId="3065F34A" w14:textId="6432B59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0" w:history="1">
                <w:r w:rsidR="0032607C" w:rsidRPr="00107E76">
                  <w:rPr>
                    <w:rStyle w:val="Hyperlink"/>
                  </w:rPr>
                  <w:t>14.3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Move document</w:t>
                </w:r>
                <w:r w:rsidR="0032607C">
                  <w:rPr>
                    <w:webHidden/>
                  </w:rPr>
                  <w:tab/>
                </w:r>
                <w:r w:rsidR="0032607C">
                  <w:rPr>
                    <w:webHidden/>
                  </w:rPr>
                  <w:fldChar w:fldCharType="begin"/>
                </w:r>
                <w:r w:rsidR="0032607C">
                  <w:rPr>
                    <w:webHidden/>
                  </w:rPr>
                  <w:instrText xml:space="preserve"> PAGEREF _Toc483990920 \h </w:instrText>
                </w:r>
                <w:r w:rsidR="0032607C">
                  <w:rPr>
                    <w:webHidden/>
                  </w:rPr>
                </w:r>
                <w:r w:rsidR="0032607C">
                  <w:rPr>
                    <w:webHidden/>
                  </w:rPr>
                  <w:fldChar w:fldCharType="separate"/>
                </w:r>
                <w:r w:rsidR="0048720C">
                  <w:rPr>
                    <w:webHidden/>
                  </w:rPr>
                  <w:t>43</w:t>
                </w:r>
                <w:r w:rsidR="0032607C">
                  <w:rPr>
                    <w:webHidden/>
                  </w:rPr>
                  <w:fldChar w:fldCharType="end"/>
                </w:r>
              </w:hyperlink>
            </w:p>
            <w:p w14:paraId="5233340D" w14:textId="1C9646E9"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1" w:history="1">
                <w:r w:rsidR="0032607C" w:rsidRPr="00107E76">
                  <w:rPr>
                    <w:rStyle w:val="Hyperlink"/>
                  </w:rPr>
                  <w:t>14.4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Copy Document</w:t>
                </w:r>
                <w:r w:rsidR="0032607C">
                  <w:rPr>
                    <w:webHidden/>
                  </w:rPr>
                  <w:tab/>
                </w:r>
                <w:r w:rsidR="0032607C">
                  <w:rPr>
                    <w:webHidden/>
                  </w:rPr>
                  <w:fldChar w:fldCharType="begin"/>
                </w:r>
                <w:r w:rsidR="0032607C">
                  <w:rPr>
                    <w:webHidden/>
                  </w:rPr>
                  <w:instrText xml:space="preserve"> PAGEREF _Toc483990921 \h </w:instrText>
                </w:r>
                <w:r w:rsidR="0032607C">
                  <w:rPr>
                    <w:webHidden/>
                  </w:rPr>
                </w:r>
                <w:r w:rsidR="0032607C">
                  <w:rPr>
                    <w:webHidden/>
                  </w:rPr>
                  <w:fldChar w:fldCharType="separate"/>
                </w:r>
                <w:r w:rsidR="0048720C">
                  <w:rPr>
                    <w:webHidden/>
                  </w:rPr>
                  <w:t>43</w:t>
                </w:r>
                <w:r w:rsidR="0032607C">
                  <w:rPr>
                    <w:webHidden/>
                  </w:rPr>
                  <w:fldChar w:fldCharType="end"/>
                </w:r>
              </w:hyperlink>
            </w:p>
            <w:p w14:paraId="1160AC38" w14:textId="4CD49CF2"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2" w:history="1">
                <w:r w:rsidR="0032607C" w:rsidRPr="00107E76">
                  <w:rPr>
                    <w:rStyle w:val="Hyperlink"/>
                  </w:rPr>
                  <w:t>14.5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Copy a file link</w:t>
                </w:r>
                <w:r w:rsidR="0032607C">
                  <w:rPr>
                    <w:webHidden/>
                  </w:rPr>
                  <w:tab/>
                </w:r>
                <w:r w:rsidR="0032607C">
                  <w:rPr>
                    <w:webHidden/>
                  </w:rPr>
                  <w:fldChar w:fldCharType="begin"/>
                </w:r>
                <w:r w:rsidR="0032607C">
                  <w:rPr>
                    <w:webHidden/>
                  </w:rPr>
                  <w:instrText xml:space="preserve"> PAGEREF _Toc483990922 \h </w:instrText>
                </w:r>
                <w:r w:rsidR="0032607C">
                  <w:rPr>
                    <w:webHidden/>
                  </w:rPr>
                </w:r>
                <w:r w:rsidR="0032607C">
                  <w:rPr>
                    <w:webHidden/>
                  </w:rPr>
                  <w:fldChar w:fldCharType="separate"/>
                </w:r>
                <w:r w:rsidR="0048720C">
                  <w:rPr>
                    <w:webHidden/>
                  </w:rPr>
                  <w:t>43</w:t>
                </w:r>
                <w:r w:rsidR="0032607C">
                  <w:rPr>
                    <w:webHidden/>
                  </w:rPr>
                  <w:fldChar w:fldCharType="end"/>
                </w:r>
              </w:hyperlink>
            </w:p>
            <w:p w14:paraId="44BB9D7C" w14:textId="0832690C"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3" w:history="1">
                <w:r w:rsidR="0032607C" w:rsidRPr="00107E76">
                  <w:rPr>
                    <w:rStyle w:val="Hyperlink"/>
                  </w:rPr>
                  <w:t>14.6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Copy a Fred Link</w:t>
                </w:r>
                <w:r w:rsidR="0032607C">
                  <w:rPr>
                    <w:webHidden/>
                  </w:rPr>
                  <w:tab/>
                </w:r>
                <w:r w:rsidR="0032607C">
                  <w:rPr>
                    <w:webHidden/>
                  </w:rPr>
                  <w:fldChar w:fldCharType="begin"/>
                </w:r>
                <w:r w:rsidR="0032607C">
                  <w:rPr>
                    <w:webHidden/>
                  </w:rPr>
                  <w:instrText xml:space="preserve"> PAGEREF _Toc483990923 \h </w:instrText>
                </w:r>
                <w:r w:rsidR="0032607C">
                  <w:rPr>
                    <w:webHidden/>
                  </w:rPr>
                </w:r>
                <w:r w:rsidR="0032607C">
                  <w:rPr>
                    <w:webHidden/>
                  </w:rPr>
                  <w:fldChar w:fldCharType="separate"/>
                </w:r>
                <w:r w:rsidR="0048720C">
                  <w:rPr>
                    <w:webHidden/>
                  </w:rPr>
                  <w:t>44</w:t>
                </w:r>
                <w:r w:rsidR="0032607C">
                  <w:rPr>
                    <w:webHidden/>
                  </w:rPr>
                  <w:fldChar w:fldCharType="end"/>
                </w:r>
              </w:hyperlink>
            </w:p>
            <w:p w14:paraId="6C958047" w14:textId="2C5284D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4" w:history="1">
                <w:r w:rsidR="0032607C" w:rsidRPr="00107E76">
                  <w:rPr>
                    <w:rStyle w:val="Hyperlink"/>
                  </w:rPr>
                  <w:t>14.7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Mail as attachment</w:t>
                </w:r>
                <w:r w:rsidR="0032607C">
                  <w:rPr>
                    <w:webHidden/>
                  </w:rPr>
                  <w:tab/>
                </w:r>
                <w:r w:rsidR="0032607C">
                  <w:rPr>
                    <w:webHidden/>
                  </w:rPr>
                  <w:fldChar w:fldCharType="begin"/>
                </w:r>
                <w:r w:rsidR="0032607C">
                  <w:rPr>
                    <w:webHidden/>
                  </w:rPr>
                  <w:instrText xml:space="preserve"> PAGEREF _Toc483990924 \h </w:instrText>
                </w:r>
                <w:r w:rsidR="0032607C">
                  <w:rPr>
                    <w:webHidden/>
                  </w:rPr>
                </w:r>
                <w:r w:rsidR="0032607C">
                  <w:rPr>
                    <w:webHidden/>
                  </w:rPr>
                  <w:fldChar w:fldCharType="separate"/>
                </w:r>
                <w:r w:rsidR="0048720C">
                  <w:rPr>
                    <w:webHidden/>
                  </w:rPr>
                  <w:t>44</w:t>
                </w:r>
                <w:r w:rsidR="0032607C">
                  <w:rPr>
                    <w:webHidden/>
                  </w:rPr>
                  <w:fldChar w:fldCharType="end"/>
                </w:r>
              </w:hyperlink>
            </w:p>
            <w:p w14:paraId="3E6702A7" w14:textId="012902E3"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5" w:history="1">
                <w:r w:rsidR="0032607C" w:rsidRPr="00107E76">
                  <w:rPr>
                    <w:rStyle w:val="Hyperlink"/>
                  </w:rPr>
                  <w:t>14.8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Send document link via Email</w:t>
                </w:r>
                <w:r w:rsidR="0032607C">
                  <w:rPr>
                    <w:webHidden/>
                  </w:rPr>
                  <w:tab/>
                </w:r>
                <w:r w:rsidR="0032607C">
                  <w:rPr>
                    <w:webHidden/>
                  </w:rPr>
                  <w:fldChar w:fldCharType="begin"/>
                </w:r>
                <w:r w:rsidR="0032607C">
                  <w:rPr>
                    <w:webHidden/>
                  </w:rPr>
                  <w:instrText xml:space="preserve"> PAGEREF _Toc483990925 \h </w:instrText>
                </w:r>
                <w:r w:rsidR="0032607C">
                  <w:rPr>
                    <w:webHidden/>
                  </w:rPr>
                </w:r>
                <w:r w:rsidR="0032607C">
                  <w:rPr>
                    <w:webHidden/>
                  </w:rPr>
                  <w:fldChar w:fldCharType="separate"/>
                </w:r>
                <w:r w:rsidR="0048720C">
                  <w:rPr>
                    <w:webHidden/>
                  </w:rPr>
                  <w:t>45</w:t>
                </w:r>
                <w:r w:rsidR="0032607C">
                  <w:rPr>
                    <w:webHidden/>
                  </w:rPr>
                  <w:fldChar w:fldCharType="end"/>
                </w:r>
              </w:hyperlink>
            </w:p>
            <w:p w14:paraId="10DD9903" w14:textId="0825325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26" w:history="1">
                <w:r w:rsidR="0032607C" w:rsidRPr="00107E76">
                  <w:rPr>
                    <w:rStyle w:val="Hyperlink"/>
                  </w:rPr>
                  <w:t>14.9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Rename file</w:t>
                </w:r>
                <w:r w:rsidR="0032607C">
                  <w:rPr>
                    <w:webHidden/>
                  </w:rPr>
                  <w:tab/>
                </w:r>
                <w:r w:rsidR="0032607C">
                  <w:rPr>
                    <w:webHidden/>
                  </w:rPr>
                  <w:fldChar w:fldCharType="begin"/>
                </w:r>
                <w:r w:rsidR="0032607C">
                  <w:rPr>
                    <w:webHidden/>
                  </w:rPr>
                  <w:instrText xml:space="preserve"> PAGEREF _Toc483990926 \h </w:instrText>
                </w:r>
                <w:r w:rsidR="0032607C">
                  <w:rPr>
                    <w:webHidden/>
                  </w:rPr>
                </w:r>
                <w:r w:rsidR="0032607C">
                  <w:rPr>
                    <w:webHidden/>
                  </w:rPr>
                  <w:fldChar w:fldCharType="separate"/>
                </w:r>
                <w:r w:rsidR="0048720C">
                  <w:rPr>
                    <w:webHidden/>
                  </w:rPr>
                  <w:t>45</w:t>
                </w:r>
                <w:r w:rsidR="0032607C">
                  <w:rPr>
                    <w:webHidden/>
                  </w:rPr>
                  <w:fldChar w:fldCharType="end"/>
                </w:r>
              </w:hyperlink>
            </w:p>
            <w:p w14:paraId="2043C17D" w14:textId="5F53C7D9"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27" w:history="1">
                <w:r w:rsidR="0032607C" w:rsidRPr="00107E76">
                  <w:rPr>
                    <w:rStyle w:val="Hyperlink"/>
                  </w:rPr>
                  <w:t>14.10</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Delete files</w:t>
                </w:r>
                <w:r w:rsidR="0032607C">
                  <w:rPr>
                    <w:webHidden/>
                  </w:rPr>
                  <w:tab/>
                </w:r>
                <w:r w:rsidR="0032607C">
                  <w:rPr>
                    <w:webHidden/>
                  </w:rPr>
                  <w:fldChar w:fldCharType="begin"/>
                </w:r>
                <w:r w:rsidR="0032607C">
                  <w:rPr>
                    <w:webHidden/>
                  </w:rPr>
                  <w:instrText xml:space="preserve"> PAGEREF _Toc483990927 \h </w:instrText>
                </w:r>
                <w:r w:rsidR="0032607C">
                  <w:rPr>
                    <w:webHidden/>
                  </w:rPr>
                </w:r>
                <w:r w:rsidR="0032607C">
                  <w:rPr>
                    <w:webHidden/>
                  </w:rPr>
                  <w:fldChar w:fldCharType="separate"/>
                </w:r>
                <w:r w:rsidR="0048720C">
                  <w:rPr>
                    <w:webHidden/>
                  </w:rPr>
                  <w:t>45</w:t>
                </w:r>
                <w:r w:rsidR="0032607C">
                  <w:rPr>
                    <w:webHidden/>
                  </w:rPr>
                  <w:fldChar w:fldCharType="end"/>
                </w:r>
              </w:hyperlink>
            </w:p>
            <w:p w14:paraId="62629121" w14:textId="591E77EF"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28" w:history="1">
                <w:r w:rsidR="0032607C" w:rsidRPr="00107E76">
                  <w:rPr>
                    <w:rStyle w:val="Hyperlink"/>
                  </w:rPr>
                  <w:t>14.11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Refresh metadata</w:t>
                </w:r>
                <w:r w:rsidR="0032607C">
                  <w:rPr>
                    <w:webHidden/>
                  </w:rPr>
                  <w:tab/>
                </w:r>
                <w:r w:rsidR="0032607C">
                  <w:rPr>
                    <w:webHidden/>
                  </w:rPr>
                  <w:fldChar w:fldCharType="begin"/>
                </w:r>
                <w:r w:rsidR="0032607C">
                  <w:rPr>
                    <w:webHidden/>
                  </w:rPr>
                  <w:instrText xml:space="preserve"> PAGEREF _Toc483990928 \h </w:instrText>
                </w:r>
                <w:r w:rsidR="0032607C">
                  <w:rPr>
                    <w:webHidden/>
                  </w:rPr>
                </w:r>
                <w:r w:rsidR="0032607C">
                  <w:rPr>
                    <w:webHidden/>
                  </w:rPr>
                  <w:fldChar w:fldCharType="separate"/>
                </w:r>
                <w:r w:rsidR="0048720C">
                  <w:rPr>
                    <w:webHidden/>
                  </w:rPr>
                  <w:t>46</w:t>
                </w:r>
                <w:r w:rsidR="0032607C">
                  <w:rPr>
                    <w:webHidden/>
                  </w:rPr>
                  <w:fldChar w:fldCharType="end"/>
                </w:r>
              </w:hyperlink>
            </w:p>
            <w:p w14:paraId="7A668C15" w14:textId="74AD8308"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29" w:history="1">
                <w:r w:rsidR="0032607C" w:rsidRPr="00107E76">
                  <w:rPr>
                    <w:rStyle w:val="Hyperlink"/>
                  </w:rPr>
                  <w:t>14.12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Locking, Check-out and check-in documents</w:t>
                </w:r>
                <w:r w:rsidR="0032607C">
                  <w:rPr>
                    <w:webHidden/>
                  </w:rPr>
                  <w:tab/>
                </w:r>
                <w:r w:rsidR="0032607C">
                  <w:rPr>
                    <w:webHidden/>
                  </w:rPr>
                  <w:fldChar w:fldCharType="begin"/>
                </w:r>
                <w:r w:rsidR="0032607C">
                  <w:rPr>
                    <w:webHidden/>
                  </w:rPr>
                  <w:instrText xml:space="preserve"> PAGEREF _Toc483990929 \h </w:instrText>
                </w:r>
                <w:r w:rsidR="0032607C">
                  <w:rPr>
                    <w:webHidden/>
                  </w:rPr>
                </w:r>
                <w:r w:rsidR="0032607C">
                  <w:rPr>
                    <w:webHidden/>
                  </w:rPr>
                  <w:fldChar w:fldCharType="separate"/>
                </w:r>
                <w:r w:rsidR="0048720C">
                  <w:rPr>
                    <w:webHidden/>
                  </w:rPr>
                  <w:t>46</w:t>
                </w:r>
                <w:r w:rsidR="0032607C">
                  <w:rPr>
                    <w:webHidden/>
                  </w:rPr>
                  <w:fldChar w:fldCharType="end"/>
                </w:r>
              </w:hyperlink>
            </w:p>
            <w:p w14:paraId="4B18ED73" w14:textId="4DC8AF30"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0" w:history="1">
                <w:r w:rsidR="0032607C" w:rsidRPr="00107E76">
                  <w:rPr>
                    <w:rStyle w:val="Hyperlink"/>
                  </w:rPr>
                  <w:t>14.13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 offline</w:t>
                </w:r>
                <w:r w:rsidR="0032607C">
                  <w:rPr>
                    <w:webHidden/>
                  </w:rPr>
                  <w:tab/>
                </w:r>
                <w:r w:rsidR="0032607C">
                  <w:rPr>
                    <w:webHidden/>
                  </w:rPr>
                  <w:fldChar w:fldCharType="begin"/>
                </w:r>
                <w:r w:rsidR="0032607C">
                  <w:rPr>
                    <w:webHidden/>
                  </w:rPr>
                  <w:instrText xml:space="preserve"> PAGEREF _Toc483990930 \h </w:instrText>
                </w:r>
                <w:r w:rsidR="0032607C">
                  <w:rPr>
                    <w:webHidden/>
                  </w:rPr>
                </w:r>
                <w:r w:rsidR="0032607C">
                  <w:rPr>
                    <w:webHidden/>
                  </w:rPr>
                  <w:fldChar w:fldCharType="separate"/>
                </w:r>
                <w:r w:rsidR="0048720C">
                  <w:rPr>
                    <w:webHidden/>
                  </w:rPr>
                  <w:t>47</w:t>
                </w:r>
                <w:r w:rsidR="0032607C">
                  <w:rPr>
                    <w:webHidden/>
                  </w:rPr>
                  <w:fldChar w:fldCharType="end"/>
                </w:r>
              </w:hyperlink>
            </w:p>
            <w:p w14:paraId="165A3D4E" w14:textId="346938F0"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1" w:history="1">
                <w:r w:rsidR="0032607C" w:rsidRPr="00107E76">
                  <w:rPr>
                    <w:rStyle w:val="Hyperlink"/>
                  </w:rPr>
                  <w:t>14.14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 online</w:t>
                </w:r>
                <w:r w:rsidR="0032607C">
                  <w:rPr>
                    <w:webHidden/>
                  </w:rPr>
                  <w:tab/>
                </w:r>
                <w:r w:rsidR="0032607C">
                  <w:rPr>
                    <w:webHidden/>
                  </w:rPr>
                  <w:fldChar w:fldCharType="begin"/>
                </w:r>
                <w:r w:rsidR="0032607C">
                  <w:rPr>
                    <w:webHidden/>
                  </w:rPr>
                  <w:instrText xml:space="preserve"> PAGEREF _Toc483990931 \h </w:instrText>
                </w:r>
                <w:r w:rsidR="0032607C">
                  <w:rPr>
                    <w:webHidden/>
                  </w:rPr>
                </w:r>
                <w:r w:rsidR="0032607C">
                  <w:rPr>
                    <w:webHidden/>
                  </w:rPr>
                  <w:fldChar w:fldCharType="separate"/>
                </w:r>
                <w:r w:rsidR="0048720C">
                  <w:rPr>
                    <w:webHidden/>
                  </w:rPr>
                  <w:t>48</w:t>
                </w:r>
                <w:r w:rsidR="0032607C">
                  <w:rPr>
                    <w:webHidden/>
                  </w:rPr>
                  <w:fldChar w:fldCharType="end"/>
                </w:r>
              </w:hyperlink>
            </w:p>
            <w:p w14:paraId="1EEE9BBA" w14:textId="3893F1E2"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2" w:history="1">
                <w:r w:rsidR="0032607C" w:rsidRPr="00107E76">
                  <w:rPr>
                    <w:rStyle w:val="Hyperlink"/>
                  </w:rPr>
                  <w:t>14.15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Pushing metadata from the Alfresco server into Office documents</w:t>
                </w:r>
                <w:r w:rsidR="0032607C">
                  <w:rPr>
                    <w:webHidden/>
                  </w:rPr>
                  <w:tab/>
                </w:r>
                <w:r w:rsidR="0032607C">
                  <w:rPr>
                    <w:webHidden/>
                  </w:rPr>
                  <w:fldChar w:fldCharType="begin"/>
                </w:r>
                <w:r w:rsidR="0032607C">
                  <w:rPr>
                    <w:webHidden/>
                  </w:rPr>
                  <w:instrText xml:space="preserve"> PAGEREF _Toc483990932 \h </w:instrText>
                </w:r>
                <w:r w:rsidR="0032607C">
                  <w:rPr>
                    <w:webHidden/>
                  </w:rPr>
                </w:r>
                <w:r w:rsidR="0032607C">
                  <w:rPr>
                    <w:webHidden/>
                  </w:rPr>
                  <w:fldChar w:fldCharType="separate"/>
                </w:r>
                <w:r w:rsidR="0048720C">
                  <w:rPr>
                    <w:webHidden/>
                  </w:rPr>
                  <w:t>49</w:t>
                </w:r>
                <w:r w:rsidR="0032607C">
                  <w:rPr>
                    <w:webHidden/>
                  </w:rPr>
                  <w:fldChar w:fldCharType="end"/>
                </w:r>
              </w:hyperlink>
            </w:p>
            <w:p w14:paraId="42D8DF80" w14:textId="55D657A0"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3" w:history="1">
                <w:r w:rsidR="0032607C" w:rsidRPr="00107E76">
                  <w:rPr>
                    <w:rStyle w:val="Hyperlink"/>
                  </w:rPr>
                  <w:t>14.16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Word Add-in</w:t>
                </w:r>
                <w:r w:rsidR="0032607C">
                  <w:rPr>
                    <w:webHidden/>
                  </w:rPr>
                  <w:tab/>
                </w:r>
                <w:r w:rsidR="0032607C">
                  <w:rPr>
                    <w:webHidden/>
                  </w:rPr>
                  <w:fldChar w:fldCharType="begin"/>
                </w:r>
                <w:r w:rsidR="0032607C">
                  <w:rPr>
                    <w:webHidden/>
                  </w:rPr>
                  <w:instrText xml:space="preserve"> PAGEREF _Toc483990933 \h </w:instrText>
                </w:r>
                <w:r w:rsidR="0032607C">
                  <w:rPr>
                    <w:webHidden/>
                  </w:rPr>
                </w:r>
                <w:r w:rsidR="0032607C">
                  <w:rPr>
                    <w:webHidden/>
                  </w:rPr>
                  <w:fldChar w:fldCharType="separate"/>
                </w:r>
                <w:r w:rsidR="0048720C">
                  <w:rPr>
                    <w:webHidden/>
                  </w:rPr>
                  <w:t>50</w:t>
                </w:r>
                <w:r w:rsidR="0032607C">
                  <w:rPr>
                    <w:webHidden/>
                  </w:rPr>
                  <w:fldChar w:fldCharType="end"/>
                </w:r>
              </w:hyperlink>
            </w:p>
            <w:p w14:paraId="1502FC6E" w14:textId="6D99616A"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4" w:history="1">
                <w:r w:rsidR="0032607C" w:rsidRPr="00107E76">
                  <w:rPr>
                    <w:rStyle w:val="Hyperlink"/>
                  </w:rPr>
                  <w:t>14.17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Convert to PDF</w:t>
                </w:r>
                <w:r w:rsidR="0032607C">
                  <w:rPr>
                    <w:webHidden/>
                  </w:rPr>
                  <w:tab/>
                </w:r>
                <w:r w:rsidR="0032607C">
                  <w:rPr>
                    <w:webHidden/>
                  </w:rPr>
                  <w:fldChar w:fldCharType="begin"/>
                </w:r>
                <w:r w:rsidR="0032607C">
                  <w:rPr>
                    <w:webHidden/>
                  </w:rPr>
                  <w:instrText xml:space="preserve"> PAGEREF _Toc483990934 \h </w:instrText>
                </w:r>
                <w:r w:rsidR="0032607C">
                  <w:rPr>
                    <w:webHidden/>
                  </w:rPr>
                </w:r>
                <w:r w:rsidR="0032607C">
                  <w:rPr>
                    <w:webHidden/>
                  </w:rPr>
                  <w:fldChar w:fldCharType="separate"/>
                </w:r>
                <w:r w:rsidR="0048720C">
                  <w:rPr>
                    <w:webHidden/>
                  </w:rPr>
                  <w:t>50</w:t>
                </w:r>
                <w:r w:rsidR="0032607C">
                  <w:rPr>
                    <w:webHidden/>
                  </w:rPr>
                  <w:fldChar w:fldCharType="end"/>
                </w:r>
              </w:hyperlink>
            </w:p>
            <w:p w14:paraId="2E9AD404" w14:textId="397253A2"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5" w:history="1">
                <w:r w:rsidR="0032607C" w:rsidRPr="00107E76">
                  <w:rPr>
                    <w:rStyle w:val="Hyperlink"/>
                  </w:rPr>
                  <w:t>14.18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Preview document (Enhanced)</w:t>
                </w:r>
                <w:r w:rsidR="0032607C">
                  <w:rPr>
                    <w:webHidden/>
                  </w:rPr>
                  <w:tab/>
                </w:r>
                <w:r w:rsidR="0032607C">
                  <w:rPr>
                    <w:webHidden/>
                  </w:rPr>
                  <w:fldChar w:fldCharType="begin"/>
                </w:r>
                <w:r w:rsidR="0032607C">
                  <w:rPr>
                    <w:webHidden/>
                  </w:rPr>
                  <w:instrText xml:space="preserve"> PAGEREF _Toc483990935 \h </w:instrText>
                </w:r>
                <w:r w:rsidR="0032607C">
                  <w:rPr>
                    <w:webHidden/>
                  </w:rPr>
                </w:r>
                <w:r w:rsidR="0032607C">
                  <w:rPr>
                    <w:webHidden/>
                  </w:rPr>
                  <w:fldChar w:fldCharType="separate"/>
                </w:r>
                <w:r w:rsidR="0048720C">
                  <w:rPr>
                    <w:webHidden/>
                  </w:rPr>
                  <w:t>51</w:t>
                </w:r>
                <w:r w:rsidR="0032607C">
                  <w:rPr>
                    <w:webHidden/>
                  </w:rPr>
                  <w:fldChar w:fldCharType="end"/>
                </w:r>
              </w:hyperlink>
            </w:p>
            <w:p w14:paraId="04C45EF2" w14:textId="39E32DCE"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6" w:history="1">
                <w:r w:rsidR="0032607C" w:rsidRPr="00107E76">
                  <w:rPr>
                    <w:rStyle w:val="Hyperlink"/>
                  </w:rPr>
                  <w:t>14.19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Enable versioning</w:t>
                </w:r>
                <w:r w:rsidR="0032607C">
                  <w:rPr>
                    <w:webHidden/>
                  </w:rPr>
                  <w:tab/>
                </w:r>
                <w:r w:rsidR="0032607C">
                  <w:rPr>
                    <w:webHidden/>
                  </w:rPr>
                  <w:fldChar w:fldCharType="begin"/>
                </w:r>
                <w:r w:rsidR="0032607C">
                  <w:rPr>
                    <w:webHidden/>
                  </w:rPr>
                  <w:instrText xml:space="preserve"> PAGEREF _Toc483990936 \h </w:instrText>
                </w:r>
                <w:r w:rsidR="0032607C">
                  <w:rPr>
                    <w:webHidden/>
                  </w:rPr>
                </w:r>
                <w:r w:rsidR="0032607C">
                  <w:rPr>
                    <w:webHidden/>
                  </w:rPr>
                  <w:fldChar w:fldCharType="separate"/>
                </w:r>
                <w:r w:rsidR="0048720C">
                  <w:rPr>
                    <w:webHidden/>
                  </w:rPr>
                  <w:t>55</w:t>
                </w:r>
                <w:r w:rsidR="0032607C">
                  <w:rPr>
                    <w:webHidden/>
                  </w:rPr>
                  <w:fldChar w:fldCharType="end"/>
                </w:r>
              </w:hyperlink>
            </w:p>
            <w:p w14:paraId="7C7B13F2" w14:textId="0D31B382"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7" w:history="1">
                <w:r w:rsidR="0032607C" w:rsidRPr="00107E76">
                  <w:rPr>
                    <w:rStyle w:val="Hyperlink"/>
                  </w:rPr>
                  <w:t>14.20</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 version history</w:t>
                </w:r>
                <w:r w:rsidR="0032607C">
                  <w:rPr>
                    <w:webHidden/>
                  </w:rPr>
                  <w:tab/>
                </w:r>
                <w:r w:rsidR="0032607C">
                  <w:rPr>
                    <w:webHidden/>
                  </w:rPr>
                  <w:fldChar w:fldCharType="begin"/>
                </w:r>
                <w:r w:rsidR="0032607C">
                  <w:rPr>
                    <w:webHidden/>
                  </w:rPr>
                  <w:instrText xml:space="preserve"> PAGEREF _Toc483990937 \h </w:instrText>
                </w:r>
                <w:r w:rsidR="0032607C">
                  <w:rPr>
                    <w:webHidden/>
                  </w:rPr>
                </w:r>
                <w:r w:rsidR="0032607C">
                  <w:rPr>
                    <w:webHidden/>
                  </w:rPr>
                  <w:fldChar w:fldCharType="separate"/>
                </w:r>
                <w:r w:rsidR="0048720C">
                  <w:rPr>
                    <w:webHidden/>
                  </w:rPr>
                  <w:t>56</w:t>
                </w:r>
                <w:r w:rsidR="0032607C">
                  <w:rPr>
                    <w:webHidden/>
                  </w:rPr>
                  <w:fldChar w:fldCharType="end"/>
                </w:r>
              </w:hyperlink>
            </w:p>
            <w:p w14:paraId="18B9274C" w14:textId="4C2F3E23"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8" w:history="1">
                <w:r w:rsidR="0032607C" w:rsidRPr="00107E76">
                  <w:rPr>
                    <w:rStyle w:val="Hyperlink"/>
                  </w:rPr>
                  <w:t>14.21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Compare Word documents</w:t>
                </w:r>
                <w:r w:rsidR="0032607C">
                  <w:rPr>
                    <w:webHidden/>
                  </w:rPr>
                  <w:tab/>
                </w:r>
                <w:r w:rsidR="0032607C">
                  <w:rPr>
                    <w:webHidden/>
                  </w:rPr>
                  <w:fldChar w:fldCharType="begin"/>
                </w:r>
                <w:r w:rsidR="0032607C">
                  <w:rPr>
                    <w:webHidden/>
                  </w:rPr>
                  <w:instrText xml:space="preserve"> PAGEREF _Toc483990938 \h </w:instrText>
                </w:r>
                <w:r w:rsidR="0032607C">
                  <w:rPr>
                    <w:webHidden/>
                  </w:rPr>
                </w:r>
                <w:r w:rsidR="0032607C">
                  <w:rPr>
                    <w:webHidden/>
                  </w:rPr>
                  <w:fldChar w:fldCharType="separate"/>
                </w:r>
                <w:r w:rsidR="0048720C">
                  <w:rPr>
                    <w:webHidden/>
                  </w:rPr>
                  <w:t>57</w:t>
                </w:r>
                <w:r w:rsidR="0032607C">
                  <w:rPr>
                    <w:webHidden/>
                  </w:rPr>
                  <w:fldChar w:fldCharType="end"/>
                </w:r>
              </w:hyperlink>
            </w:p>
            <w:p w14:paraId="1225562B" w14:textId="7123BA00"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39" w:history="1">
                <w:r w:rsidR="0032607C" w:rsidRPr="00107E76">
                  <w:rPr>
                    <w:rStyle w:val="Hyperlink"/>
                  </w:rPr>
                  <w:t>14.22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 File in Alfresco browser</w:t>
                </w:r>
                <w:r w:rsidR="0032607C">
                  <w:rPr>
                    <w:webHidden/>
                  </w:rPr>
                  <w:tab/>
                </w:r>
                <w:r w:rsidR="0032607C">
                  <w:rPr>
                    <w:webHidden/>
                  </w:rPr>
                  <w:fldChar w:fldCharType="begin"/>
                </w:r>
                <w:r w:rsidR="0032607C">
                  <w:rPr>
                    <w:webHidden/>
                  </w:rPr>
                  <w:instrText xml:space="preserve"> PAGEREF _Toc483990939 \h </w:instrText>
                </w:r>
                <w:r w:rsidR="0032607C">
                  <w:rPr>
                    <w:webHidden/>
                  </w:rPr>
                </w:r>
                <w:r w:rsidR="0032607C">
                  <w:rPr>
                    <w:webHidden/>
                  </w:rPr>
                  <w:fldChar w:fldCharType="separate"/>
                </w:r>
                <w:r w:rsidR="0048720C">
                  <w:rPr>
                    <w:webHidden/>
                  </w:rPr>
                  <w:t>58</w:t>
                </w:r>
                <w:r w:rsidR="0032607C">
                  <w:rPr>
                    <w:webHidden/>
                  </w:rPr>
                  <w:fldChar w:fldCharType="end"/>
                </w:r>
              </w:hyperlink>
            </w:p>
            <w:p w14:paraId="3D677501" w14:textId="0D8986B9"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40" w:history="1">
                <w:r w:rsidR="0032607C" w:rsidRPr="00107E76">
                  <w:rPr>
                    <w:rStyle w:val="Hyperlink"/>
                  </w:rPr>
                  <w:t>14.23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File permissions</w:t>
                </w:r>
                <w:r w:rsidR="0032607C">
                  <w:rPr>
                    <w:webHidden/>
                  </w:rPr>
                  <w:tab/>
                </w:r>
                <w:r w:rsidR="0032607C">
                  <w:rPr>
                    <w:webHidden/>
                  </w:rPr>
                  <w:fldChar w:fldCharType="begin"/>
                </w:r>
                <w:r w:rsidR="0032607C">
                  <w:rPr>
                    <w:webHidden/>
                  </w:rPr>
                  <w:instrText xml:space="preserve"> PAGEREF _Toc483990940 \h </w:instrText>
                </w:r>
                <w:r w:rsidR="0032607C">
                  <w:rPr>
                    <w:webHidden/>
                  </w:rPr>
                </w:r>
                <w:r w:rsidR="0032607C">
                  <w:rPr>
                    <w:webHidden/>
                  </w:rPr>
                  <w:fldChar w:fldCharType="separate"/>
                </w:r>
                <w:r w:rsidR="0048720C">
                  <w:rPr>
                    <w:webHidden/>
                  </w:rPr>
                  <w:t>58</w:t>
                </w:r>
                <w:r w:rsidR="0032607C">
                  <w:rPr>
                    <w:webHidden/>
                  </w:rPr>
                  <w:fldChar w:fldCharType="end"/>
                </w:r>
              </w:hyperlink>
            </w:p>
            <w:p w14:paraId="450088D8" w14:textId="0790C285"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41" w:history="1">
                <w:r w:rsidR="0032607C" w:rsidRPr="00107E76">
                  <w:rPr>
                    <w:rStyle w:val="Hyperlink"/>
                  </w:rPr>
                  <w:t>14.24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Multi document functionality</w:t>
                </w:r>
                <w:r w:rsidR="0032607C">
                  <w:rPr>
                    <w:webHidden/>
                  </w:rPr>
                  <w:tab/>
                </w:r>
                <w:r w:rsidR="0032607C">
                  <w:rPr>
                    <w:webHidden/>
                  </w:rPr>
                  <w:fldChar w:fldCharType="begin"/>
                </w:r>
                <w:r w:rsidR="0032607C">
                  <w:rPr>
                    <w:webHidden/>
                  </w:rPr>
                  <w:instrText xml:space="preserve"> PAGEREF _Toc483990941 \h </w:instrText>
                </w:r>
                <w:r w:rsidR="0032607C">
                  <w:rPr>
                    <w:webHidden/>
                  </w:rPr>
                </w:r>
                <w:r w:rsidR="0032607C">
                  <w:rPr>
                    <w:webHidden/>
                  </w:rPr>
                  <w:fldChar w:fldCharType="separate"/>
                </w:r>
                <w:r w:rsidR="0048720C">
                  <w:rPr>
                    <w:webHidden/>
                  </w:rPr>
                  <w:t>58</w:t>
                </w:r>
                <w:r w:rsidR="0032607C">
                  <w:rPr>
                    <w:webHidden/>
                  </w:rPr>
                  <w:fldChar w:fldCharType="end"/>
                </w:r>
              </w:hyperlink>
            </w:p>
            <w:p w14:paraId="408EAC5F" w14:textId="496E74E8"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42" w:history="1">
                <w:r w:rsidR="0032607C" w:rsidRPr="00107E76">
                  <w:rPr>
                    <w:rStyle w:val="Hyperlink"/>
                  </w:rPr>
                  <w:t>14.25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Using shortcuts</w:t>
                </w:r>
                <w:r w:rsidR="0032607C">
                  <w:rPr>
                    <w:webHidden/>
                  </w:rPr>
                  <w:tab/>
                </w:r>
                <w:r w:rsidR="0032607C">
                  <w:rPr>
                    <w:webHidden/>
                  </w:rPr>
                  <w:fldChar w:fldCharType="begin"/>
                </w:r>
                <w:r w:rsidR="0032607C">
                  <w:rPr>
                    <w:webHidden/>
                  </w:rPr>
                  <w:instrText xml:space="preserve"> PAGEREF _Toc483990942 \h </w:instrText>
                </w:r>
                <w:r w:rsidR="0032607C">
                  <w:rPr>
                    <w:webHidden/>
                  </w:rPr>
                </w:r>
                <w:r w:rsidR="0032607C">
                  <w:rPr>
                    <w:webHidden/>
                  </w:rPr>
                  <w:fldChar w:fldCharType="separate"/>
                </w:r>
                <w:r w:rsidR="0048720C">
                  <w:rPr>
                    <w:webHidden/>
                  </w:rPr>
                  <w:t>58</w:t>
                </w:r>
                <w:r w:rsidR="0032607C">
                  <w:rPr>
                    <w:webHidden/>
                  </w:rPr>
                  <w:fldChar w:fldCharType="end"/>
                </w:r>
              </w:hyperlink>
            </w:p>
            <w:p w14:paraId="3C77938D" w14:textId="27D40661"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43" w:history="1">
                <w:r w:rsidR="0032607C" w:rsidRPr="00107E76">
                  <w:rPr>
                    <w:rStyle w:val="Hyperlink"/>
                  </w:rPr>
                  <w:t>15</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Handling metadata</w:t>
                </w:r>
                <w:r w:rsidR="0032607C">
                  <w:rPr>
                    <w:webHidden/>
                  </w:rPr>
                  <w:tab/>
                </w:r>
                <w:r w:rsidR="0032607C">
                  <w:rPr>
                    <w:webHidden/>
                  </w:rPr>
                  <w:fldChar w:fldCharType="begin"/>
                </w:r>
                <w:r w:rsidR="0032607C">
                  <w:rPr>
                    <w:webHidden/>
                  </w:rPr>
                  <w:instrText xml:space="preserve"> PAGEREF _Toc483990943 \h </w:instrText>
                </w:r>
                <w:r w:rsidR="0032607C">
                  <w:rPr>
                    <w:webHidden/>
                  </w:rPr>
                </w:r>
                <w:r w:rsidR="0032607C">
                  <w:rPr>
                    <w:webHidden/>
                  </w:rPr>
                  <w:fldChar w:fldCharType="separate"/>
                </w:r>
                <w:r w:rsidR="0048720C">
                  <w:rPr>
                    <w:webHidden/>
                  </w:rPr>
                  <w:t>59</w:t>
                </w:r>
                <w:r w:rsidR="0032607C">
                  <w:rPr>
                    <w:webHidden/>
                  </w:rPr>
                  <w:fldChar w:fldCharType="end"/>
                </w:r>
              </w:hyperlink>
            </w:p>
            <w:p w14:paraId="5264564C" w14:textId="2DC0694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4" w:history="1">
                <w:r w:rsidR="0032607C" w:rsidRPr="00107E76">
                  <w:rPr>
                    <w:rStyle w:val="Hyperlink"/>
                  </w:rPr>
                  <w:t>15.1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Viewing metadata of folders</w:t>
                </w:r>
                <w:r w:rsidR="0032607C">
                  <w:rPr>
                    <w:webHidden/>
                  </w:rPr>
                  <w:tab/>
                </w:r>
                <w:r w:rsidR="0032607C">
                  <w:rPr>
                    <w:webHidden/>
                  </w:rPr>
                  <w:fldChar w:fldCharType="begin"/>
                </w:r>
                <w:r w:rsidR="0032607C">
                  <w:rPr>
                    <w:webHidden/>
                  </w:rPr>
                  <w:instrText xml:space="preserve"> PAGEREF _Toc483990944 \h </w:instrText>
                </w:r>
                <w:r w:rsidR="0032607C">
                  <w:rPr>
                    <w:webHidden/>
                  </w:rPr>
                </w:r>
                <w:r w:rsidR="0032607C">
                  <w:rPr>
                    <w:webHidden/>
                  </w:rPr>
                  <w:fldChar w:fldCharType="separate"/>
                </w:r>
                <w:r w:rsidR="0048720C">
                  <w:rPr>
                    <w:webHidden/>
                  </w:rPr>
                  <w:t>59</w:t>
                </w:r>
                <w:r w:rsidR="0032607C">
                  <w:rPr>
                    <w:webHidden/>
                  </w:rPr>
                  <w:fldChar w:fldCharType="end"/>
                </w:r>
              </w:hyperlink>
            </w:p>
            <w:p w14:paraId="6E4F85C9" w14:textId="1918B1D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5" w:history="1">
                <w:r w:rsidR="0032607C" w:rsidRPr="00107E76">
                  <w:rPr>
                    <w:rStyle w:val="Hyperlink"/>
                  </w:rPr>
                  <w:t>15.2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 metadata of folders</w:t>
                </w:r>
                <w:r w:rsidR="0032607C">
                  <w:rPr>
                    <w:webHidden/>
                  </w:rPr>
                  <w:tab/>
                </w:r>
                <w:r w:rsidR="0032607C">
                  <w:rPr>
                    <w:webHidden/>
                  </w:rPr>
                  <w:fldChar w:fldCharType="begin"/>
                </w:r>
                <w:r w:rsidR="0032607C">
                  <w:rPr>
                    <w:webHidden/>
                  </w:rPr>
                  <w:instrText xml:space="preserve"> PAGEREF _Toc483990945 \h </w:instrText>
                </w:r>
                <w:r w:rsidR="0032607C">
                  <w:rPr>
                    <w:webHidden/>
                  </w:rPr>
                </w:r>
                <w:r w:rsidR="0032607C">
                  <w:rPr>
                    <w:webHidden/>
                  </w:rPr>
                  <w:fldChar w:fldCharType="separate"/>
                </w:r>
                <w:r w:rsidR="0048720C">
                  <w:rPr>
                    <w:webHidden/>
                  </w:rPr>
                  <w:t>59</w:t>
                </w:r>
                <w:r w:rsidR="0032607C">
                  <w:rPr>
                    <w:webHidden/>
                  </w:rPr>
                  <w:fldChar w:fldCharType="end"/>
                </w:r>
              </w:hyperlink>
            </w:p>
            <w:p w14:paraId="7BCC6A99" w14:textId="01E267E4"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6" w:history="1">
                <w:r w:rsidR="0032607C" w:rsidRPr="00107E76">
                  <w:rPr>
                    <w:rStyle w:val="Hyperlink"/>
                  </w:rPr>
                  <w:t>15.3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Viewing Document metadata</w:t>
                </w:r>
                <w:r w:rsidR="0032607C">
                  <w:rPr>
                    <w:webHidden/>
                  </w:rPr>
                  <w:tab/>
                </w:r>
                <w:r w:rsidR="0032607C">
                  <w:rPr>
                    <w:webHidden/>
                  </w:rPr>
                  <w:fldChar w:fldCharType="begin"/>
                </w:r>
                <w:r w:rsidR="0032607C">
                  <w:rPr>
                    <w:webHidden/>
                  </w:rPr>
                  <w:instrText xml:space="preserve"> PAGEREF _Toc483990946 \h </w:instrText>
                </w:r>
                <w:r w:rsidR="0032607C">
                  <w:rPr>
                    <w:webHidden/>
                  </w:rPr>
                </w:r>
                <w:r w:rsidR="0032607C">
                  <w:rPr>
                    <w:webHidden/>
                  </w:rPr>
                  <w:fldChar w:fldCharType="separate"/>
                </w:r>
                <w:r w:rsidR="0048720C">
                  <w:rPr>
                    <w:webHidden/>
                  </w:rPr>
                  <w:t>60</w:t>
                </w:r>
                <w:r w:rsidR="0032607C">
                  <w:rPr>
                    <w:webHidden/>
                  </w:rPr>
                  <w:fldChar w:fldCharType="end"/>
                </w:r>
              </w:hyperlink>
            </w:p>
            <w:p w14:paraId="6C227613" w14:textId="2442DBE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7" w:history="1">
                <w:r w:rsidR="0032607C" w:rsidRPr="00107E76">
                  <w:rPr>
                    <w:rStyle w:val="Hyperlink"/>
                  </w:rPr>
                  <w:t>15.4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 Document metadata (enhancement)</w:t>
                </w:r>
                <w:r w:rsidR="0032607C">
                  <w:rPr>
                    <w:webHidden/>
                  </w:rPr>
                  <w:tab/>
                </w:r>
                <w:r w:rsidR="0032607C">
                  <w:rPr>
                    <w:webHidden/>
                  </w:rPr>
                  <w:fldChar w:fldCharType="begin"/>
                </w:r>
                <w:r w:rsidR="0032607C">
                  <w:rPr>
                    <w:webHidden/>
                  </w:rPr>
                  <w:instrText xml:space="preserve"> PAGEREF _Toc483990947 \h </w:instrText>
                </w:r>
                <w:r w:rsidR="0032607C">
                  <w:rPr>
                    <w:webHidden/>
                  </w:rPr>
                </w:r>
                <w:r w:rsidR="0032607C">
                  <w:rPr>
                    <w:webHidden/>
                  </w:rPr>
                  <w:fldChar w:fldCharType="separate"/>
                </w:r>
                <w:r w:rsidR="0048720C">
                  <w:rPr>
                    <w:webHidden/>
                  </w:rPr>
                  <w:t>60</w:t>
                </w:r>
                <w:r w:rsidR="0032607C">
                  <w:rPr>
                    <w:webHidden/>
                  </w:rPr>
                  <w:fldChar w:fldCharType="end"/>
                </w:r>
              </w:hyperlink>
            </w:p>
            <w:p w14:paraId="0118B8E8" w14:textId="77296E6C"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8" w:history="1">
                <w:r w:rsidR="0032607C" w:rsidRPr="00107E76">
                  <w:rPr>
                    <w:rStyle w:val="Hyperlink"/>
                  </w:rPr>
                  <w:t>15.5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Auto completion of metadata values (SOLR)</w:t>
                </w:r>
                <w:r w:rsidR="0032607C">
                  <w:rPr>
                    <w:webHidden/>
                  </w:rPr>
                  <w:tab/>
                </w:r>
                <w:r w:rsidR="0032607C">
                  <w:rPr>
                    <w:webHidden/>
                  </w:rPr>
                  <w:fldChar w:fldCharType="begin"/>
                </w:r>
                <w:r w:rsidR="0032607C">
                  <w:rPr>
                    <w:webHidden/>
                  </w:rPr>
                  <w:instrText xml:space="preserve"> PAGEREF _Toc483990948 \h </w:instrText>
                </w:r>
                <w:r w:rsidR="0032607C">
                  <w:rPr>
                    <w:webHidden/>
                  </w:rPr>
                </w:r>
                <w:r w:rsidR="0032607C">
                  <w:rPr>
                    <w:webHidden/>
                  </w:rPr>
                  <w:fldChar w:fldCharType="separate"/>
                </w:r>
                <w:r w:rsidR="0048720C">
                  <w:rPr>
                    <w:webHidden/>
                  </w:rPr>
                  <w:t>61</w:t>
                </w:r>
                <w:r w:rsidR="0032607C">
                  <w:rPr>
                    <w:webHidden/>
                  </w:rPr>
                  <w:fldChar w:fldCharType="end"/>
                </w:r>
              </w:hyperlink>
            </w:p>
            <w:p w14:paraId="2C7A5574" w14:textId="61926A7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49" w:history="1">
                <w:r w:rsidR="0032607C" w:rsidRPr="00107E76">
                  <w:rPr>
                    <w:rStyle w:val="Hyperlink"/>
                  </w:rPr>
                  <w:t>15.6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Viewing metadata of Multiple documents</w:t>
                </w:r>
                <w:r w:rsidR="0032607C">
                  <w:rPr>
                    <w:webHidden/>
                  </w:rPr>
                  <w:tab/>
                </w:r>
                <w:r w:rsidR="0032607C">
                  <w:rPr>
                    <w:webHidden/>
                  </w:rPr>
                  <w:fldChar w:fldCharType="begin"/>
                </w:r>
                <w:r w:rsidR="0032607C">
                  <w:rPr>
                    <w:webHidden/>
                  </w:rPr>
                  <w:instrText xml:space="preserve"> PAGEREF _Toc483990949 \h </w:instrText>
                </w:r>
                <w:r w:rsidR="0032607C">
                  <w:rPr>
                    <w:webHidden/>
                  </w:rPr>
                </w:r>
                <w:r w:rsidR="0032607C">
                  <w:rPr>
                    <w:webHidden/>
                  </w:rPr>
                  <w:fldChar w:fldCharType="separate"/>
                </w:r>
                <w:r w:rsidR="0048720C">
                  <w:rPr>
                    <w:webHidden/>
                  </w:rPr>
                  <w:t>62</w:t>
                </w:r>
                <w:r w:rsidR="0032607C">
                  <w:rPr>
                    <w:webHidden/>
                  </w:rPr>
                  <w:fldChar w:fldCharType="end"/>
                </w:r>
              </w:hyperlink>
            </w:p>
            <w:p w14:paraId="6C2D0D52" w14:textId="121A20EA"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0" w:history="1">
                <w:r w:rsidR="0032607C" w:rsidRPr="00107E76">
                  <w:rPr>
                    <w:rStyle w:val="Hyperlink"/>
                  </w:rPr>
                  <w:t>15.7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Editing metadata of Multiple documents</w:t>
                </w:r>
                <w:r w:rsidR="0032607C">
                  <w:rPr>
                    <w:webHidden/>
                  </w:rPr>
                  <w:tab/>
                </w:r>
                <w:r w:rsidR="0032607C">
                  <w:rPr>
                    <w:webHidden/>
                  </w:rPr>
                  <w:fldChar w:fldCharType="begin"/>
                </w:r>
                <w:r w:rsidR="0032607C">
                  <w:rPr>
                    <w:webHidden/>
                  </w:rPr>
                  <w:instrText xml:space="preserve"> PAGEREF _Toc483990950 \h </w:instrText>
                </w:r>
                <w:r w:rsidR="0032607C">
                  <w:rPr>
                    <w:webHidden/>
                  </w:rPr>
                </w:r>
                <w:r w:rsidR="0032607C">
                  <w:rPr>
                    <w:webHidden/>
                  </w:rPr>
                  <w:fldChar w:fldCharType="separate"/>
                </w:r>
                <w:r w:rsidR="0048720C">
                  <w:rPr>
                    <w:webHidden/>
                  </w:rPr>
                  <w:t>62</w:t>
                </w:r>
                <w:r w:rsidR="0032607C">
                  <w:rPr>
                    <w:webHidden/>
                  </w:rPr>
                  <w:fldChar w:fldCharType="end"/>
                </w:r>
              </w:hyperlink>
            </w:p>
            <w:p w14:paraId="1764E164" w14:textId="7AE5B73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1" w:history="1">
                <w:r w:rsidR="0032607C" w:rsidRPr="00107E76">
                  <w:rPr>
                    <w:rStyle w:val="Hyperlink"/>
                  </w:rPr>
                  <w:t>15.8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Exporting metadata</w:t>
                </w:r>
                <w:r w:rsidR="0032607C">
                  <w:rPr>
                    <w:webHidden/>
                  </w:rPr>
                  <w:tab/>
                </w:r>
                <w:r w:rsidR="0032607C">
                  <w:rPr>
                    <w:webHidden/>
                  </w:rPr>
                  <w:fldChar w:fldCharType="begin"/>
                </w:r>
                <w:r w:rsidR="0032607C">
                  <w:rPr>
                    <w:webHidden/>
                  </w:rPr>
                  <w:instrText xml:space="preserve"> PAGEREF _Toc483990951 \h </w:instrText>
                </w:r>
                <w:r w:rsidR="0032607C">
                  <w:rPr>
                    <w:webHidden/>
                  </w:rPr>
                </w:r>
                <w:r w:rsidR="0032607C">
                  <w:rPr>
                    <w:webHidden/>
                  </w:rPr>
                  <w:fldChar w:fldCharType="separate"/>
                </w:r>
                <w:r w:rsidR="0048720C">
                  <w:rPr>
                    <w:webHidden/>
                  </w:rPr>
                  <w:t>64</w:t>
                </w:r>
                <w:r w:rsidR="0032607C">
                  <w:rPr>
                    <w:webHidden/>
                  </w:rPr>
                  <w:fldChar w:fldCharType="end"/>
                </w:r>
              </w:hyperlink>
            </w:p>
            <w:p w14:paraId="14276610" w14:textId="2BDD199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2" w:history="1">
                <w:r w:rsidR="0032607C" w:rsidRPr="00107E76">
                  <w:rPr>
                    <w:rStyle w:val="Hyperlink"/>
                  </w:rPr>
                  <w:t>15.9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Metadata governance – Mandatory metadata</w:t>
                </w:r>
                <w:r w:rsidR="0032607C">
                  <w:rPr>
                    <w:webHidden/>
                  </w:rPr>
                  <w:tab/>
                </w:r>
                <w:r w:rsidR="0032607C">
                  <w:rPr>
                    <w:webHidden/>
                  </w:rPr>
                  <w:fldChar w:fldCharType="begin"/>
                </w:r>
                <w:r w:rsidR="0032607C">
                  <w:rPr>
                    <w:webHidden/>
                  </w:rPr>
                  <w:instrText xml:space="preserve"> PAGEREF _Toc483990952 \h </w:instrText>
                </w:r>
                <w:r w:rsidR="0032607C">
                  <w:rPr>
                    <w:webHidden/>
                  </w:rPr>
                </w:r>
                <w:r w:rsidR="0032607C">
                  <w:rPr>
                    <w:webHidden/>
                  </w:rPr>
                  <w:fldChar w:fldCharType="separate"/>
                </w:r>
                <w:r w:rsidR="0048720C">
                  <w:rPr>
                    <w:webHidden/>
                  </w:rPr>
                  <w:t>65</w:t>
                </w:r>
                <w:r w:rsidR="0032607C">
                  <w:rPr>
                    <w:webHidden/>
                  </w:rPr>
                  <w:fldChar w:fldCharType="end"/>
                </w:r>
              </w:hyperlink>
            </w:p>
            <w:p w14:paraId="46833826" w14:textId="546D07C5"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53" w:history="1">
                <w:r w:rsidR="0032607C" w:rsidRPr="00107E76">
                  <w:rPr>
                    <w:rStyle w:val="Hyperlink"/>
                  </w:rPr>
                  <w:t>15.10</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Easy integration with third party metadata applications</w:t>
                </w:r>
                <w:r w:rsidR="0032607C">
                  <w:rPr>
                    <w:webHidden/>
                  </w:rPr>
                  <w:tab/>
                </w:r>
                <w:r w:rsidR="0032607C">
                  <w:rPr>
                    <w:webHidden/>
                  </w:rPr>
                  <w:fldChar w:fldCharType="begin"/>
                </w:r>
                <w:r w:rsidR="0032607C">
                  <w:rPr>
                    <w:webHidden/>
                  </w:rPr>
                  <w:instrText xml:space="preserve"> PAGEREF _Toc483990953 \h </w:instrText>
                </w:r>
                <w:r w:rsidR="0032607C">
                  <w:rPr>
                    <w:webHidden/>
                  </w:rPr>
                </w:r>
                <w:r w:rsidR="0032607C">
                  <w:rPr>
                    <w:webHidden/>
                  </w:rPr>
                  <w:fldChar w:fldCharType="separate"/>
                </w:r>
                <w:r w:rsidR="0048720C">
                  <w:rPr>
                    <w:webHidden/>
                  </w:rPr>
                  <w:t>68</w:t>
                </w:r>
                <w:r w:rsidR="0032607C">
                  <w:rPr>
                    <w:webHidden/>
                  </w:rPr>
                  <w:fldChar w:fldCharType="end"/>
                </w:r>
              </w:hyperlink>
            </w:p>
            <w:p w14:paraId="330DD675" w14:textId="084361BA"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54" w:history="1">
                <w:r w:rsidR="0032607C" w:rsidRPr="00107E76">
                  <w:rPr>
                    <w:rStyle w:val="Hyperlink"/>
                  </w:rPr>
                  <w:t>16</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Handling views</w:t>
                </w:r>
                <w:r w:rsidR="0032607C">
                  <w:rPr>
                    <w:webHidden/>
                  </w:rPr>
                  <w:tab/>
                </w:r>
                <w:r w:rsidR="0032607C">
                  <w:rPr>
                    <w:webHidden/>
                  </w:rPr>
                  <w:fldChar w:fldCharType="begin"/>
                </w:r>
                <w:r w:rsidR="0032607C">
                  <w:rPr>
                    <w:webHidden/>
                  </w:rPr>
                  <w:instrText xml:space="preserve"> PAGEREF _Toc483990954 \h </w:instrText>
                </w:r>
                <w:r w:rsidR="0032607C">
                  <w:rPr>
                    <w:webHidden/>
                  </w:rPr>
                </w:r>
                <w:r w:rsidR="0032607C">
                  <w:rPr>
                    <w:webHidden/>
                  </w:rPr>
                  <w:fldChar w:fldCharType="separate"/>
                </w:r>
                <w:r w:rsidR="0048720C">
                  <w:rPr>
                    <w:webHidden/>
                  </w:rPr>
                  <w:t>69</w:t>
                </w:r>
                <w:r w:rsidR="0032607C">
                  <w:rPr>
                    <w:webHidden/>
                  </w:rPr>
                  <w:fldChar w:fldCharType="end"/>
                </w:r>
              </w:hyperlink>
            </w:p>
            <w:p w14:paraId="34E91960" w14:textId="6144929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5" w:history="1">
                <w:r w:rsidR="0032607C" w:rsidRPr="00107E76">
                  <w:rPr>
                    <w:rStyle w:val="Hyperlink"/>
                  </w:rPr>
                  <w:t>16.1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 columns</w:t>
                </w:r>
                <w:r w:rsidR="0032607C">
                  <w:rPr>
                    <w:webHidden/>
                  </w:rPr>
                  <w:tab/>
                </w:r>
                <w:r w:rsidR="0032607C">
                  <w:rPr>
                    <w:webHidden/>
                  </w:rPr>
                  <w:fldChar w:fldCharType="begin"/>
                </w:r>
                <w:r w:rsidR="0032607C">
                  <w:rPr>
                    <w:webHidden/>
                  </w:rPr>
                  <w:instrText xml:space="preserve"> PAGEREF _Toc483990955 \h </w:instrText>
                </w:r>
                <w:r w:rsidR="0032607C">
                  <w:rPr>
                    <w:webHidden/>
                  </w:rPr>
                </w:r>
                <w:r w:rsidR="0032607C">
                  <w:rPr>
                    <w:webHidden/>
                  </w:rPr>
                  <w:fldChar w:fldCharType="separate"/>
                </w:r>
                <w:r w:rsidR="0048720C">
                  <w:rPr>
                    <w:webHidden/>
                  </w:rPr>
                  <w:t>69</w:t>
                </w:r>
                <w:r w:rsidR="0032607C">
                  <w:rPr>
                    <w:webHidden/>
                  </w:rPr>
                  <w:fldChar w:fldCharType="end"/>
                </w:r>
              </w:hyperlink>
            </w:p>
            <w:p w14:paraId="6D7F4DAA" w14:textId="3221235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6" w:history="1">
                <w:r w:rsidR="0032607C" w:rsidRPr="00107E76">
                  <w:rPr>
                    <w:rStyle w:val="Hyperlink"/>
                  </w:rPr>
                  <w:t>16.2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 a set of Columns</w:t>
                </w:r>
                <w:r w:rsidR="0032607C">
                  <w:rPr>
                    <w:webHidden/>
                  </w:rPr>
                  <w:tab/>
                </w:r>
                <w:r w:rsidR="0032607C">
                  <w:rPr>
                    <w:webHidden/>
                  </w:rPr>
                  <w:fldChar w:fldCharType="begin"/>
                </w:r>
                <w:r w:rsidR="0032607C">
                  <w:rPr>
                    <w:webHidden/>
                  </w:rPr>
                  <w:instrText xml:space="preserve"> PAGEREF _Toc483990956 \h </w:instrText>
                </w:r>
                <w:r w:rsidR="0032607C">
                  <w:rPr>
                    <w:webHidden/>
                  </w:rPr>
                </w:r>
                <w:r w:rsidR="0032607C">
                  <w:rPr>
                    <w:webHidden/>
                  </w:rPr>
                  <w:fldChar w:fldCharType="separate"/>
                </w:r>
                <w:r w:rsidR="0048720C">
                  <w:rPr>
                    <w:webHidden/>
                  </w:rPr>
                  <w:t>70</w:t>
                </w:r>
                <w:r w:rsidR="0032607C">
                  <w:rPr>
                    <w:webHidden/>
                  </w:rPr>
                  <w:fldChar w:fldCharType="end"/>
                </w:r>
              </w:hyperlink>
            </w:p>
            <w:p w14:paraId="47D37223" w14:textId="4FC22474"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7" w:history="1">
                <w:r w:rsidR="0032607C" w:rsidRPr="00107E76">
                  <w:rPr>
                    <w:rStyle w:val="Hyperlink"/>
                  </w:rPr>
                  <w:t>16.3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Creating personal views</w:t>
                </w:r>
                <w:r w:rsidR="0032607C">
                  <w:rPr>
                    <w:webHidden/>
                  </w:rPr>
                  <w:tab/>
                </w:r>
                <w:r w:rsidR="0032607C">
                  <w:rPr>
                    <w:webHidden/>
                  </w:rPr>
                  <w:fldChar w:fldCharType="begin"/>
                </w:r>
                <w:r w:rsidR="0032607C">
                  <w:rPr>
                    <w:webHidden/>
                  </w:rPr>
                  <w:instrText xml:space="preserve"> PAGEREF _Toc483990957 \h </w:instrText>
                </w:r>
                <w:r w:rsidR="0032607C">
                  <w:rPr>
                    <w:webHidden/>
                  </w:rPr>
                </w:r>
                <w:r w:rsidR="0032607C">
                  <w:rPr>
                    <w:webHidden/>
                  </w:rPr>
                  <w:fldChar w:fldCharType="separate"/>
                </w:r>
                <w:r w:rsidR="0048720C">
                  <w:rPr>
                    <w:webHidden/>
                  </w:rPr>
                  <w:t>70</w:t>
                </w:r>
                <w:r w:rsidR="0032607C">
                  <w:rPr>
                    <w:webHidden/>
                  </w:rPr>
                  <w:fldChar w:fldCharType="end"/>
                </w:r>
              </w:hyperlink>
            </w:p>
            <w:p w14:paraId="15CE7A77" w14:textId="1227AC87"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8" w:history="1">
                <w:r w:rsidR="0032607C" w:rsidRPr="00107E76">
                  <w:rPr>
                    <w:rStyle w:val="Hyperlink"/>
                  </w:rPr>
                  <w:t>16.4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Sort on columns</w:t>
                </w:r>
                <w:r w:rsidR="0032607C">
                  <w:rPr>
                    <w:webHidden/>
                  </w:rPr>
                  <w:tab/>
                </w:r>
                <w:r w:rsidR="0032607C">
                  <w:rPr>
                    <w:webHidden/>
                  </w:rPr>
                  <w:fldChar w:fldCharType="begin"/>
                </w:r>
                <w:r w:rsidR="0032607C">
                  <w:rPr>
                    <w:webHidden/>
                  </w:rPr>
                  <w:instrText xml:space="preserve"> PAGEREF _Toc483990958 \h </w:instrText>
                </w:r>
                <w:r w:rsidR="0032607C">
                  <w:rPr>
                    <w:webHidden/>
                  </w:rPr>
                </w:r>
                <w:r w:rsidR="0032607C">
                  <w:rPr>
                    <w:webHidden/>
                  </w:rPr>
                  <w:fldChar w:fldCharType="separate"/>
                </w:r>
                <w:r w:rsidR="0048720C">
                  <w:rPr>
                    <w:webHidden/>
                  </w:rPr>
                  <w:t>70</w:t>
                </w:r>
                <w:r w:rsidR="0032607C">
                  <w:rPr>
                    <w:webHidden/>
                  </w:rPr>
                  <w:fldChar w:fldCharType="end"/>
                </w:r>
              </w:hyperlink>
            </w:p>
            <w:p w14:paraId="2D3CE13A" w14:textId="08A2021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59" w:history="1">
                <w:r w:rsidR="0032607C" w:rsidRPr="00107E76">
                  <w:rPr>
                    <w:rStyle w:val="Hyperlink"/>
                  </w:rPr>
                  <w:t>16.5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Zoom</w:t>
                </w:r>
                <w:r w:rsidR="0032607C">
                  <w:rPr>
                    <w:webHidden/>
                  </w:rPr>
                  <w:tab/>
                </w:r>
                <w:r w:rsidR="0032607C">
                  <w:rPr>
                    <w:webHidden/>
                  </w:rPr>
                  <w:fldChar w:fldCharType="begin"/>
                </w:r>
                <w:r w:rsidR="0032607C">
                  <w:rPr>
                    <w:webHidden/>
                  </w:rPr>
                  <w:instrText xml:space="preserve"> PAGEREF _Toc483990959 \h </w:instrText>
                </w:r>
                <w:r w:rsidR="0032607C">
                  <w:rPr>
                    <w:webHidden/>
                  </w:rPr>
                </w:r>
                <w:r w:rsidR="0032607C">
                  <w:rPr>
                    <w:webHidden/>
                  </w:rPr>
                  <w:fldChar w:fldCharType="separate"/>
                </w:r>
                <w:r w:rsidR="0048720C">
                  <w:rPr>
                    <w:webHidden/>
                  </w:rPr>
                  <w:t>71</w:t>
                </w:r>
                <w:r w:rsidR="0032607C">
                  <w:rPr>
                    <w:webHidden/>
                  </w:rPr>
                  <w:fldChar w:fldCharType="end"/>
                </w:r>
              </w:hyperlink>
            </w:p>
            <w:p w14:paraId="1399382D" w14:textId="56ABAFC6"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0" w:history="1">
                <w:r w:rsidR="0032607C" w:rsidRPr="00107E76">
                  <w:rPr>
                    <w:rStyle w:val="Hyperlink"/>
                  </w:rPr>
                  <w:t>16.6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Virtual views</w:t>
                </w:r>
                <w:r w:rsidR="0032607C">
                  <w:rPr>
                    <w:webHidden/>
                  </w:rPr>
                  <w:tab/>
                </w:r>
                <w:r w:rsidR="0032607C">
                  <w:rPr>
                    <w:webHidden/>
                  </w:rPr>
                  <w:fldChar w:fldCharType="begin"/>
                </w:r>
                <w:r w:rsidR="0032607C">
                  <w:rPr>
                    <w:webHidden/>
                  </w:rPr>
                  <w:instrText xml:space="preserve"> PAGEREF _Toc483990960 \h </w:instrText>
                </w:r>
                <w:r w:rsidR="0032607C">
                  <w:rPr>
                    <w:webHidden/>
                  </w:rPr>
                </w:r>
                <w:r w:rsidR="0032607C">
                  <w:rPr>
                    <w:webHidden/>
                  </w:rPr>
                  <w:fldChar w:fldCharType="separate"/>
                </w:r>
                <w:r w:rsidR="0048720C">
                  <w:rPr>
                    <w:webHidden/>
                  </w:rPr>
                  <w:t>73</w:t>
                </w:r>
                <w:r w:rsidR="0032607C">
                  <w:rPr>
                    <w:webHidden/>
                  </w:rPr>
                  <w:fldChar w:fldCharType="end"/>
                </w:r>
              </w:hyperlink>
            </w:p>
            <w:p w14:paraId="780CE279" w14:textId="5BF93E6C"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61" w:history="1">
                <w:r w:rsidR="0032607C" w:rsidRPr="00107E76">
                  <w:rPr>
                    <w:rStyle w:val="Hyperlink"/>
                  </w:rPr>
                  <w:t>17</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Searching</w:t>
                </w:r>
                <w:r w:rsidR="0032607C">
                  <w:rPr>
                    <w:webHidden/>
                  </w:rPr>
                  <w:tab/>
                </w:r>
                <w:r w:rsidR="0032607C">
                  <w:rPr>
                    <w:webHidden/>
                  </w:rPr>
                  <w:fldChar w:fldCharType="begin"/>
                </w:r>
                <w:r w:rsidR="0032607C">
                  <w:rPr>
                    <w:webHidden/>
                  </w:rPr>
                  <w:instrText xml:space="preserve"> PAGEREF _Toc483990961 \h </w:instrText>
                </w:r>
                <w:r w:rsidR="0032607C">
                  <w:rPr>
                    <w:webHidden/>
                  </w:rPr>
                </w:r>
                <w:r w:rsidR="0032607C">
                  <w:rPr>
                    <w:webHidden/>
                  </w:rPr>
                  <w:fldChar w:fldCharType="separate"/>
                </w:r>
                <w:r w:rsidR="0048720C">
                  <w:rPr>
                    <w:webHidden/>
                  </w:rPr>
                  <w:t>74</w:t>
                </w:r>
                <w:r w:rsidR="0032607C">
                  <w:rPr>
                    <w:webHidden/>
                  </w:rPr>
                  <w:fldChar w:fldCharType="end"/>
                </w:r>
              </w:hyperlink>
            </w:p>
            <w:p w14:paraId="21592AC7" w14:textId="596A7A0C"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2" w:history="1">
                <w:r w:rsidR="0032607C" w:rsidRPr="00107E76">
                  <w:rPr>
                    <w:rStyle w:val="Hyperlink"/>
                  </w:rPr>
                  <w:t>17.1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Simple search (Enhanced)</w:t>
                </w:r>
                <w:r w:rsidR="0032607C">
                  <w:rPr>
                    <w:webHidden/>
                  </w:rPr>
                  <w:tab/>
                </w:r>
                <w:r w:rsidR="0032607C">
                  <w:rPr>
                    <w:webHidden/>
                  </w:rPr>
                  <w:fldChar w:fldCharType="begin"/>
                </w:r>
                <w:r w:rsidR="0032607C">
                  <w:rPr>
                    <w:webHidden/>
                  </w:rPr>
                  <w:instrText xml:space="preserve"> PAGEREF _Toc483990962 \h </w:instrText>
                </w:r>
                <w:r w:rsidR="0032607C">
                  <w:rPr>
                    <w:webHidden/>
                  </w:rPr>
                </w:r>
                <w:r w:rsidR="0032607C">
                  <w:rPr>
                    <w:webHidden/>
                  </w:rPr>
                  <w:fldChar w:fldCharType="separate"/>
                </w:r>
                <w:r w:rsidR="0048720C">
                  <w:rPr>
                    <w:webHidden/>
                  </w:rPr>
                  <w:t>74</w:t>
                </w:r>
                <w:r w:rsidR="0032607C">
                  <w:rPr>
                    <w:webHidden/>
                  </w:rPr>
                  <w:fldChar w:fldCharType="end"/>
                </w:r>
              </w:hyperlink>
            </w:p>
            <w:p w14:paraId="74CAE0A4" w14:textId="350E001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3" w:history="1">
                <w:r w:rsidR="0032607C" w:rsidRPr="00107E76">
                  <w:rPr>
                    <w:rStyle w:val="Hyperlink"/>
                  </w:rPr>
                  <w:t>17.2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Dropping an Alfresco Link or Fred link in the Search field</w:t>
                </w:r>
                <w:r w:rsidR="0032607C">
                  <w:rPr>
                    <w:webHidden/>
                  </w:rPr>
                  <w:tab/>
                </w:r>
                <w:r w:rsidR="0032607C">
                  <w:rPr>
                    <w:webHidden/>
                  </w:rPr>
                  <w:fldChar w:fldCharType="begin"/>
                </w:r>
                <w:r w:rsidR="0032607C">
                  <w:rPr>
                    <w:webHidden/>
                  </w:rPr>
                  <w:instrText xml:space="preserve"> PAGEREF _Toc483990963 \h </w:instrText>
                </w:r>
                <w:r w:rsidR="0032607C">
                  <w:rPr>
                    <w:webHidden/>
                  </w:rPr>
                </w:r>
                <w:r w:rsidR="0032607C">
                  <w:rPr>
                    <w:webHidden/>
                  </w:rPr>
                  <w:fldChar w:fldCharType="separate"/>
                </w:r>
                <w:r w:rsidR="0048720C">
                  <w:rPr>
                    <w:webHidden/>
                  </w:rPr>
                  <w:t>75</w:t>
                </w:r>
                <w:r w:rsidR="0032607C">
                  <w:rPr>
                    <w:webHidden/>
                  </w:rPr>
                  <w:fldChar w:fldCharType="end"/>
                </w:r>
              </w:hyperlink>
            </w:p>
            <w:p w14:paraId="2618F74E" w14:textId="0FE1DE32"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4" w:history="1">
                <w:r w:rsidR="0032607C" w:rsidRPr="00107E76">
                  <w:rPr>
                    <w:rStyle w:val="Hyperlink"/>
                  </w:rPr>
                  <w:t>17.3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Advanced search</w:t>
                </w:r>
                <w:r w:rsidR="0032607C">
                  <w:rPr>
                    <w:webHidden/>
                  </w:rPr>
                  <w:tab/>
                </w:r>
                <w:r w:rsidR="0032607C">
                  <w:rPr>
                    <w:webHidden/>
                  </w:rPr>
                  <w:fldChar w:fldCharType="begin"/>
                </w:r>
                <w:r w:rsidR="0032607C">
                  <w:rPr>
                    <w:webHidden/>
                  </w:rPr>
                  <w:instrText xml:space="preserve"> PAGEREF _Toc483990964 \h </w:instrText>
                </w:r>
                <w:r w:rsidR="0032607C">
                  <w:rPr>
                    <w:webHidden/>
                  </w:rPr>
                </w:r>
                <w:r w:rsidR="0032607C">
                  <w:rPr>
                    <w:webHidden/>
                  </w:rPr>
                  <w:fldChar w:fldCharType="separate"/>
                </w:r>
                <w:r w:rsidR="0048720C">
                  <w:rPr>
                    <w:webHidden/>
                  </w:rPr>
                  <w:t>76</w:t>
                </w:r>
                <w:r w:rsidR="0032607C">
                  <w:rPr>
                    <w:webHidden/>
                  </w:rPr>
                  <w:fldChar w:fldCharType="end"/>
                </w:r>
              </w:hyperlink>
            </w:p>
            <w:p w14:paraId="26D42B67" w14:textId="05459E0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5" w:history="1">
                <w:r w:rsidR="0032607C" w:rsidRPr="00107E76">
                  <w:rPr>
                    <w:rStyle w:val="Hyperlink"/>
                  </w:rPr>
                  <w:t>17.4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Facetted search (Enhanced)</w:t>
                </w:r>
                <w:r w:rsidR="0032607C">
                  <w:rPr>
                    <w:webHidden/>
                  </w:rPr>
                  <w:tab/>
                </w:r>
                <w:r w:rsidR="0032607C">
                  <w:rPr>
                    <w:webHidden/>
                  </w:rPr>
                  <w:fldChar w:fldCharType="begin"/>
                </w:r>
                <w:r w:rsidR="0032607C">
                  <w:rPr>
                    <w:webHidden/>
                  </w:rPr>
                  <w:instrText xml:space="preserve"> PAGEREF _Toc483990965 \h </w:instrText>
                </w:r>
                <w:r w:rsidR="0032607C">
                  <w:rPr>
                    <w:webHidden/>
                  </w:rPr>
                </w:r>
                <w:r w:rsidR="0032607C">
                  <w:rPr>
                    <w:webHidden/>
                  </w:rPr>
                  <w:fldChar w:fldCharType="separate"/>
                </w:r>
                <w:r w:rsidR="0048720C">
                  <w:rPr>
                    <w:webHidden/>
                  </w:rPr>
                  <w:t>76</w:t>
                </w:r>
                <w:r w:rsidR="0032607C">
                  <w:rPr>
                    <w:webHidden/>
                  </w:rPr>
                  <w:fldChar w:fldCharType="end"/>
                </w:r>
              </w:hyperlink>
            </w:p>
            <w:p w14:paraId="3491CD82" w14:textId="63F7AD7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6" w:history="1">
                <w:r w:rsidR="0032607C" w:rsidRPr="00107E76">
                  <w:rPr>
                    <w:rStyle w:val="Hyperlink"/>
                  </w:rPr>
                  <w:t>17.5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AND, OR and () operators in text fields</w:t>
                </w:r>
                <w:r w:rsidR="0032607C">
                  <w:rPr>
                    <w:webHidden/>
                  </w:rPr>
                  <w:tab/>
                </w:r>
                <w:r w:rsidR="0032607C">
                  <w:rPr>
                    <w:webHidden/>
                  </w:rPr>
                  <w:fldChar w:fldCharType="begin"/>
                </w:r>
                <w:r w:rsidR="0032607C">
                  <w:rPr>
                    <w:webHidden/>
                  </w:rPr>
                  <w:instrText xml:space="preserve"> PAGEREF _Toc483990966 \h </w:instrText>
                </w:r>
                <w:r w:rsidR="0032607C">
                  <w:rPr>
                    <w:webHidden/>
                  </w:rPr>
                </w:r>
                <w:r w:rsidR="0032607C">
                  <w:rPr>
                    <w:webHidden/>
                  </w:rPr>
                  <w:fldChar w:fldCharType="separate"/>
                </w:r>
                <w:r w:rsidR="0048720C">
                  <w:rPr>
                    <w:webHidden/>
                  </w:rPr>
                  <w:t>78</w:t>
                </w:r>
                <w:r w:rsidR="0032607C">
                  <w:rPr>
                    <w:webHidden/>
                  </w:rPr>
                  <w:fldChar w:fldCharType="end"/>
                </w:r>
              </w:hyperlink>
            </w:p>
            <w:p w14:paraId="5885CBD1" w14:textId="0968AC99"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7" w:history="1">
                <w:r w:rsidR="0032607C" w:rsidRPr="00107E76">
                  <w:rPr>
                    <w:rStyle w:val="Hyperlink"/>
                  </w:rPr>
                  <w:t>17.6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Messages in search result</w:t>
                </w:r>
                <w:r w:rsidR="0032607C">
                  <w:rPr>
                    <w:webHidden/>
                  </w:rPr>
                  <w:tab/>
                </w:r>
                <w:r w:rsidR="0032607C">
                  <w:rPr>
                    <w:webHidden/>
                  </w:rPr>
                  <w:fldChar w:fldCharType="begin"/>
                </w:r>
                <w:r w:rsidR="0032607C">
                  <w:rPr>
                    <w:webHidden/>
                  </w:rPr>
                  <w:instrText xml:space="preserve"> PAGEREF _Toc483990967 \h </w:instrText>
                </w:r>
                <w:r w:rsidR="0032607C">
                  <w:rPr>
                    <w:webHidden/>
                  </w:rPr>
                </w:r>
                <w:r w:rsidR="0032607C">
                  <w:rPr>
                    <w:webHidden/>
                  </w:rPr>
                  <w:fldChar w:fldCharType="separate"/>
                </w:r>
                <w:r w:rsidR="0048720C">
                  <w:rPr>
                    <w:webHidden/>
                  </w:rPr>
                  <w:t>79</w:t>
                </w:r>
                <w:r w:rsidR="0032607C">
                  <w:rPr>
                    <w:webHidden/>
                  </w:rPr>
                  <w:fldChar w:fldCharType="end"/>
                </w:r>
              </w:hyperlink>
            </w:p>
            <w:p w14:paraId="1FE8F7BB" w14:textId="1791C21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8" w:history="1">
                <w:r w:rsidR="0032607C" w:rsidRPr="00107E76">
                  <w:rPr>
                    <w:rStyle w:val="Hyperlink"/>
                  </w:rPr>
                  <w:t>17.7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Search in a part of the tree structure</w:t>
                </w:r>
                <w:r w:rsidR="0032607C">
                  <w:rPr>
                    <w:webHidden/>
                  </w:rPr>
                  <w:tab/>
                </w:r>
                <w:r w:rsidR="0032607C">
                  <w:rPr>
                    <w:webHidden/>
                  </w:rPr>
                  <w:fldChar w:fldCharType="begin"/>
                </w:r>
                <w:r w:rsidR="0032607C">
                  <w:rPr>
                    <w:webHidden/>
                  </w:rPr>
                  <w:instrText xml:space="preserve"> PAGEREF _Toc483990968 \h </w:instrText>
                </w:r>
                <w:r w:rsidR="0032607C">
                  <w:rPr>
                    <w:webHidden/>
                  </w:rPr>
                </w:r>
                <w:r w:rsidR="0032607C">
                  <w:rPr>
                    <w:webHidden/>
                  </w:rPr>
                  <w:fldChar w:fldCharType="separate"/>
                </w:r>
                <w:r w:rsidR="0048720C">
                  <w:rPr>
                    <w:webHidden/>
                  </w:rPr>
                  <w:t>81</w:t>
                </w:r>
                <w:r w:rsidR="0032607C">
                  <w:rPr>
                    <w:webHidden/>
                  </w:rPr>
                  <w:fldChar w:fldCharType="end"/>
                </w:r>
              </w:hyperlink>
            </w:p>
            <w:p w14:paraId="47747C80" w14:textId="1DD0CE92"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69" w:history="1">
                <w:r w:rsidR="0032607C" w:rsidRPr="00107E76">
                  <w:rPr>
                    <w:rStyle w:val="Hyperlink"/>
                  </w:rPr>
                  <w:t>17.8</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Saved Search</w:t>
                </w:r>
                <w:r w:rsidR="0032607C">
                  <w:rPr>
                    <w:webHidden/>
                  </w:rPr>
                  <w:tab/>
                </w:r>
                <w:r w:rsidR="0032607C">
                  <w:rPr>
                    <w:webHidden/>
                  </w:rPr>
                  <w:fldChar w:fldCharType="begin"/>
                </w:r>
                <w:r w:rsidR="0032607C">
                  <w:rPr>
                    <w:webHidden/>
                  </w:rPr>
                  <w:instrText xml:space="preserve"> PAGEREF _Toc483990969 \h </w:instrText>
                </w:r>
                <w:r w:rsidR="0032607C">
                  <w:rPr>
                    <w:webHidden/>
                  </w:rPr>
                </w:r>
                <w:r w:rsidR="0032607C">
                  <w:rPr>
                    <w:webHidden/>
                  </w:rPr>
                  <w:fldChar w:fldCharType="separate"/>
                </w:r>
                <w:r w:rsidR="0048720C">
                  <w:rPr>
                    <w:webHidden/>
                  </w:rPr>
                  <w:t>81</w:t>
                </w:r>
                <w:r w:rsidR="0032607C">
                  <w:rPr>
                    <w:webHidden/>
                  </w:rPr>
                  <w:fldChar w:fldCharType="end"/>
                </w:r>
              </w:hyperlink>
            </w:p>
            <w:p w14:paraId="5AD923D9" w14:textId="3EA5D11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0" w:history="1">
                <w:r w:rsidR="0032607C" w:rsidRPr="00107E76">
                  <w:rPr>
                    <w:rStyle w:val="Hyperlink"/>
                    <w:lang w:eastAsia="nl-BE"/>
                  </w:rPr>
                  <w:t>17.9</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eastAsia="nl-BE"/>
                  </w:rPr>
                  <w:t>Preview your search</w:t>
                </w:r>
                <w:r w:rsidR="0032607C">
                  <w:rPr>
                    <w:webHidden/>
                  </w:rPr>
                  <w:tab/>
                </w:r>
                <w:r w:rsidR="0032607C">
                  <w:rPr>
                    <w:webHidden/>
                  </w:rPr>
                  <w:fldChar w:fldCharType="begin"/>
                </w:r>
                <w:r w:rsidR="0032607C">
                  <w:rPr>
                    <w:webHidden/>
                  </w:rPr>
                  <w:instrText xml:space="preserve"> PAGEREF _Toc483990970 \h </w:instrText>
                </w:r>
                <w:r w:rsidR="0032607C">
                  <w:rPr>
                    <w:webHidden/>
                  </w:rPr>
                </w:r>
                <w:r w:rsidR="0032607C">
                  <w:rPr>
                    <w:webHidden/>
                  </w:rPr>
                  <w:fldChar w:fldCharType="separate"/>
                </w:r>
                <w:r w:rsidR="0048720C">
                  <w:rPr>
                    <w:webHidden/>
                  </w:rPr>
                  <w:t>82</w:t>
                </w:r>
                <w:r w:rsidR="0032607C">
                  <w:rPr>
                    <w:webHidden/>
                  </w:rPr>
                  <w:fldChar w:fldCharType="end"/>
                </w:r>
              </w:hyperlink>
            </w:p>
            <w:p w14:paraId="57412481" w14:textId="6C507222"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71" w:history="1">
                <w:r w:rsidR="0032607C" w:rsidRPr="00107E76">
                  <w:rPr>
                    <w:rStyle w:val="Hyperlink"/>
                  </w:rPr>
                  <w:t>17.10</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Grouping on metadata values</w:t>
                </w:r>
                <w:r w:rsidR="0032607C">
                  <w:rPr>
                    <w:webHidden/>
                  </w:rPr>
                  <w:tab/>
                </w:r>
                <w:r w:rsidR="0032607C">
                  <w:rPr>
                    <w:webHidden/>
                  </w:rPr>
                  <w:fldChar w:fldCharType="begin"/>
                </w:r>
                <w:r w:rsidR="0032607C">
                  <w:rPr>
                    <w:webHidden/>
                  </w:rPr>
                  <w:instrText xml:space="preserve"> PAGEREF _Toc483990971 \h </w:instrText>
                </w:r>
                <w:r w:rsidR="0032607C">
                  <w:rPr>
                    <w:webHidden/>
                  </w:rPr>
                </w:r>
                <w:r w:rsidR="0032607C">
                  <w:rPr>
                    <w:webHidden/>
                  </w:rPr>
                  <w:fldChar w:fldCharType="separate"/>
                </w:r>
                <w:r w:rsidR="0048720C">
                  <w:rPr>
                    <w:webHidden/>
                  </w:rPr>
                  <w:t>82</w:t>
                </w:r>
                <w:r w:rsidR="0032607C">
                  <w:rPr>
                    <w:webHidden/>
                  </w:rPr>
                  <w:fldChar w:fldCharType="end"/>
                </w:r>
              </w:hyperlink>
            </w:p>
            <w:p w14:paraId="79225F8C" w14:textId="509D0D20" w:rsidR="0032607C" w:rsidRDefault="00C37D9D">
              <w:pPr>
                <w:pStyle w:val="TOC2"/>
                <w:tabs>
                  <w:tab w:val="left" w:pos="1008"/>
                </w:tabs>
                <w:rPr>
                  <w:rFonts w:asciiTheme="minorHAnsi" w:eastAsiaTheme="minorEastAsia" w:hAnsiTheme="minorHAnsi" w:cstheme="minorBidi"/>
                  <w:color w:val="auto"/>
                  <w:sz w:val="22"/>
                  <w:szCs w:val="22"/>
                  <w:lang w:val="en-US" w:eastAsia="en-US"/>
                </w:rPr>
              </w:pPr>
              <w:hyperlink w:anchor="_Toc483990972" w:history="1">
                <w:r w:rsidR="0032607C" w:rsidRPr="00107E76">
                  <w:rPr>
                    <w:rStyle w:val="Hyperlink"/>
                  </w:rPr>
                  <w:t>17.11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Open file location</w:t>
                </w:r>
                <w:r w:rsidR="0032607C">
                  <w:rPr>
                    <w:webHidden/>
                  </w:rPr>
                  <w:tab/>
                </w:r>
                <w:r w:rsidR="0032607C">
                  <w:rPr>
                    <w:webHidden/>
                  </w:rPr>
                  <w:fldChar w:fldCharType="begin"/>
                </w:r>
                <w:r w:rsidR="0032607C">
                  <w:rPr>
                    <w:webHidden/>
                  </w:rPr>
                  <w:instrText xml:space="preserve"> PAGEREF _Toc483990972 \h </w:instrText>
                </w:r>
                <w:r w:rsidR="0032607C">
                  <w:rPr>
                    <w:webHidden/>
                  </w:rPr>
                </w:r>
                <w:r w:rsidR="0032607C">
                  <w:rPr>
                    <w:webHidden/>
                  </w:rPr>
                  <w:fldChar w:fldCharType="separate"/>
                </w:r>
                <w:r w:rsidR="0048720C">
                  <w:rPr>
                    <w:webHidden/>
                  </w:rPr>
                  <w:t>83</w:t>
                </w:r>
                <w:r w:rsidR="0032607C">
                  <w:rPr>
                    <w:webHidden/>
                  </w:rPr>
                  <w:fldChar w:fldCharType="end"/>
                </w:r>
              </w:hyperlink>
            </w:p>
            <w:p w14:paraId="36B87346" w14:textId="7236D218"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73" w:history="1">
                <w:r w:rsidR="0032607C" w:rsidRPr="00107E76">
                  <w:rPr>
                    <w:rStyle w:val="Hyperlink"/>
                  </w:rPr>
                  <w:t>18</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Workflow</w:t>
                </w:r>
                <w:r w:rsidR="0032607C">
                  <w:rPr>
                    <w:webHidden/>
                  </w:rPr>
                  <w:tab/>
                </w:r>
                <w:r w:rsidR="0032607C">
                  <w:rPr>
                    <w:webHidden/>
                  </w:rPr>
                  <w:fldChar w:fldCharType="begin"/>
                </w:r>
                <w:r w:rsidR="0032607C">
                  <w:rPr>
                    <w:webHidden/>
                  </w:rPr>
                  <w:instrText xml:space="preserve"> PAGEREF _Toc483990973 \h </w:instrText>
                </w:r>
                <w:r w:rsidR="0032607C">
                  <w:rPr>
                    <w:webHidden/>
                  </w:rPr>
                </w:r>
                <w:r w:rsidR="0032607C">
                  <w:rPr>
                    <w:webHidden/>
                  </w:rPr>
                  <w:fldChar w:fldCharType="separate"/>
                </w:r>
                <w:r w:rsidR="0048720C">
                  <w:rPr>
                    <w:webHidden/>
                  </w:rPr>
                  <w:t>84</w:t>
                </w:r>
                <w:r w:rsidR="0032607C">
                  <w:rPr>
                    <w:webHidden/>
                  </w:rPr>
                  <w:fldChar w:fldCharType="end"/>
                </w:r>
              </w:hyperlink>
            </w:p>
            <w:p w14:paraId="5D2B102E" w14:textId="2BF1D93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4" w:history="1">
                <w:r w:rsidR="0032607C" w:rsidRPr="00107E76">
                  <w:rPr>
                    <w:rStyle w:val="Hyperlink"/>
                  </w:rPr>
                  <w:t>18.1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Starting a workflow</w:t>
                </w:r>
                <w:r w:rsidR="0032607C">
                  <w:rPr>
                    <w:webHidden/>
                  </w:rPr>
                  <w:tab/>
                </w:r>
                <w:r w:rsidR="0032607C">
                  <w:rPr>
                    <w:webHidden/>
                  </w:rPr>
                  <w:fldChar w:fldCharType="begin"/>
                </w:r>
                <w:r w:rsidR="0032607C">
                  <w:rPr>
                    <w:webHidden/>
                  </w:rPr>
                  <w:instrText xml:space="preserve"> PAGEREF _Toc483990974 \h </w:instrText>
                </w:r>
                <w:r w:rsidR="0032607C">
                  <w:rPr>
                    <w:webHidden/>
                  </w:rPr>
                </w:r>
                <w:r w:rsidR="0032607C">
                  <w:rPr>
                    <w:webHidden/>
                  </w:rPr>
                  <w:fldChar w:fldCharType="separate"/>
                </w:r>
                <w:r w:rsidR="0048720C">
                  <w:rPr>
                    <w:webHidden/>
                  </w:rPr>
                  <w:t>84</w:t>
                </w:r>
                <w:r w:rsidR="0032607C">
                  <w:rPr>
                    <w:webHidden/>
                  </w:rPr>
                  <w:fldChar w:fldCharType="end"/>
                </w:r>
              </w:hyperlink>
            </w:p>
            <w:p w14:paraId="5818A70D" w14:textId="226FD7D8"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5" w:history="1">
                <w:r w:rsidR="0032607C" w:rsidRPr="00107E76">
                  <w:rPr>
                    <w:rStyle w:val="Hyperlink"/>
                  </w:rPr>
                  <w:t>18.2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Workflow overview</w:t>
                </w:r>
                <w:r w:rsidR="0032607C">
                  <w:rPr>
                    <w:webHidden/>
                  </w:rPr>
                  <w:tab/>
                </w:r>
                <w:r w:rsidR="0032607C">
                  <w:rPr>
                    <w:webHidden/>
                  </w:rPr>
                  <w:fldChar w:fldCharType="begin"/>
                </w:r>
                <w:r w:rsidR="0032607C">
                  <w:rPr>
                    <w:webHidden/>
                  </w:rPr>
                  <w:instrText xml:space="preserve"> PAGEREF _Toc483990975 \h </w:instrText>
                </w:r>
                <w:r w:rsidR="0032607C">
                  <w:rPr>
                    <w:webHidden/>
                  </w:rPr>
                </w:r>
                <w:r w:rsidR="0032607C">
                  <w:rPr>
                    <w:webHidden/>
                  </w:rPr>
                  <w:fldChar w:fldCharType="separate"/>
                </w:r>
                <w:r w:rsidR="0048720C">
                  <w:rPr>
                    <w:webHidden/>
                  </w:rPr>
                  <w:t>87</w:t>
                </w:r>
                <w:r w:rsidR="0032607C">
                  <w:rPr>
                    <w:webHidden/>
                  </w:rPr>
                  <w:fldChar w:fldCharType="end"/>
                </w:r>
              </w:hyperlink>
            </w:p>
            <w:p w14:paraId="44CD7E9B" w14:textId="7B9FABD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6" w:history="1">
                <w:r w:rsidR="0032607C" w:rsidRPr="00107E76">
                  <w:rPr>
                    <w:rStyle w:val="Hyperlink"/>
                  </w:rPr>
                  <w:t>18.3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My Tasks</w:t>
                </w:r>
                <w:r w:rsidR="0032607C">
                  <w:rPr>
                    <w:webHidden/>
                  </w:rPr>
                  <w:tab/>
                </w:r>
                <w:r w:rsidR="0032607C">
                  <w:rPr>
                    <w:webHidden/>
                  </w:rPr>
                  <w:fldChar w:fldCharType="begin"/>
                </w:r>
                <w:r w:rsidR="0032607C">
                  <w:rPr>
                    <w:webHidden/>
                  </w:rPr>
                  <w:instrText xml:space="preserve"> PAGEREF _Toc483990976 \h </w:instrText>
                </w:r>
                <w:r w:rsidR="0032607C">
                  <w:rPr>
                    <w:webHidden/>
                  </w:rPr>
                </w:r>
                <w:r w:rsidR="0032607C">
                  <w:rPr>
                    <w:webHidden/>
                  </w:rPr>
                  <w:fldChar w:fldCharType="separate"/>
                </w:r>
                <w:r w:rsidR="0048720C">
                  <w:rPr>
                    <w:webHidden/>
                  </w:rPr>
                  <w:t>88</w:t>
                </w:r>
                <w:r w:rsidR="0032607C">
                  <w:rPr>
                    <w:webHidden/>
                  </w:rPr>
                  <w:fldChar w:fldCharType="end"/>
                </w:r>
              </w:hyperlink>
            </w:p>
            <w:p w14:paraId="1A7ED4D5" w14:textId="44EA3639"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7" w:history="1">
                <w:r w:rsidR="0032607C" w:rsidRPr="00107E76">
                  <w:rPr>
                    <w:rStyle w:val="Hyperlink"/>
                  </w:rPr>
                  <w:t>18.4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Editing a task</w:t>
                </w:r>
                <w:r w:rsidR="0032607C">
                  <w:rPr>
                    <w:webHidden/>
                  </w:rPr>
                  <w:tab/>
                </w:r>
                <w:r w:rsidR="0032607C">
                  <w:rPr>
                    <w:webHidden/>
                  </w:rPr>
                  <w:fldChar w:fldCharType="begin"/>
                </w:r>
                <w:r w:rsidR="0032607C">
                  <w:rPr>
                    <w:webHidden/>
                  </w:rPr>
                  <w:instrText xml:space="preserve"> PAGEREF _Toc483990977 \h </w:instrText>
                </w:r>
                <w:r w:rsidR="0032607C">
                  <w:rPr>
                    <w:webHidden/>
                  </w:rPr>
                </w:r>
                <w:r w:rsidR="0032607C">
                  <w:rPr>
                    <w:webHidden/>
                  </w:rPr>
                  <w:fldChar w:fldCharType="separate"/>
                </w:r>
                <w:r w:rsidR="0048720C">
                  <w:rPr>
                    <w:webHidden/>
                  </w:rPr>
                  <w:t>88</w:t>
                </w:r>
                <w:r w:rsidR="0032607C">
                  <w:rPr>
                    <w:webHidden/>
                  </w:rPr>
                  <w:fldChar w:fldCharType="end"/>
                </w:r>
              </w:hyperlink>
            </w:p>
            <w:p w14:paraId="0EB79EA9" w14:textId="45054393"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8" w:history="1">
                <w:r w:rsidR="0032607C" w:rsidRPr="00107E76">
                  <w:rPr>
                    <w:rStyle w:val="Hyperlink"/>
                  </w:rPr>
                  <w:t>18.5</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Overview of the documents</w:t>
                </w:r>
                <w:r w:rsidR="0032607C">
                  <w:rPr>
                    <w:webHidden/>
                  </w:rPr>
                  <w:tab/>
                </w:r>
                <w:r w:rsidR="0032607C">
                  <w:rPr>
                    <w:webHidden/>
                  </w:rPr>
                  <w:fldChar w:fldCharType="begin"/>
                </w:r>
                <w:r w:rsidR="0032607C">
                  <w:rPr>
                    <w:webHidden/>
                  </w:rPr>
                  <w:instrText xml:space="preserve"> PAGEREF _Toc483990978 \h </w:instrText>
                </w:r>
                <w:r w:rsidR="0032607C">
                  <w:rPr>
                    <w:webHidden/>
                  </w:rPr>
                </w:r>
                <w:r w:rsidR="0032607C">
                  <w:rPr>
                    <w:webHidden/>
                  </w:rPr>
                  <w:fldChar w:fldCharType="separate"/>
                </w:r>
                <w:r w:rsidR="0048720C">
                  <w:rPr>
                    <w:webHidden/>
                  </w:rPr>
                  <w:t>90</w:t>
                </w:r>
                <w:r w:rsidR="0032607C">
                  <w:rPr>
                    <w:webHidden/>
                  </w:rPr>
                  <w:fldChar w:fldCharType="end"/>
                </w:r>
              </w:hyperlink>
            </w:p>
            <w:p w14:paraId="354E8479" w14:textId="036A5676"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79" w:history="1">
                <w:r w:rsidR="0032607C" w:rsidRPr="00107E76">
                  <w:rPr>
                    <w:rStyle w:val="Hyperlink"/>
                  </w:rPr>
                  <w:t>18.6</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Workflows I’ve started</w:t>
                </w:r>
                <w:r w:rsidR="0032607C">
                  <w:rPr>
                    <w:webHidden/>
                  </w:rPr>
                  <w:tab/>
                </w:r>
                <w:r w:rsidR="0032607C">
                  <w:rPr>
                    <w:webHidden/>
                  </w:rPr>
                  <w:fldChar w:fldCharType="begin"/>
                </w:r>
                <w:r w:rsidR="0032607C">
                  <w:rPr>
                    <w:webHidden/>
                  </w:rPr>
                  <w:instrText xml:space="preserve"> PAGEREF _Toc483990979 \h </w:instrText>
                </w:r>
                <w:r w:rsidR="0032607C">
                  <w:rPr>
                    <w:webHidden/>
                  </w:rPr>
                </w:r>
                <w:r w:rsidR="0032607C">
                  <w:rPr>
                    <w:webHidden/>
                  </w:rPr>
                  <w:fldChar w:fldCharType="separate"/>
                </w:r>
                <w:r w:rsidR="0048720C">
                  <w:rPr>
                    <w:webHidden/>
                  </w:rPr>
                  <w:t>91</w:t>
                </w:r>
                <w:r w:rsidR="0032607C">
                  <w:rPr>
                    <w:webHidden/>
                  </w:rPr>
                  <w:fldChar w:fldCharType="end"/>
                </w:r>
              </w:hyperlink>
            </w:p>
            <w:p w14:paraId="203CEFF3" w14:textId="5CECBA51"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0" w:history="1">
                <w:r w:rsidR="0032607C" w:rsidRPr="00107E76">
                  <w:rPr>
                    <w:rStyle w:val="Hyperlink"/>
                  </w:rPr>
                  <w:t>18.7</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Cancelling a workflow</w:t>
                </w:r>
                <w:r w:rsidR="0032607C">
                  <w:rPr>
                    <w:webHidden/>
                  </w:rPr>
                  <w:tab/>
                </w:r>
                <w:r w:rsidR="0032607C">
                  <w:rPr>
                    <w:webHidden/>
                  </w:rPr>
                  <w:fldChar w:fldCharType="begin"/>
                </w:r>
                <w:r w:rsidR="0032607C">
                  <w:rPr>
                    <w:webHidden/>
                  </w:rPr>
                  <w:instrText xml:space="preserve"> PAGEREF _Toc483990980 \h </w:instrText>
                </w:r>
                <w:r w:rsidR="0032607C">
                  <w:rPr>
                    <w:webHidden/>
                  </w:rPr>
                </w:r>
                <w:r w:rsidR="0032607C">
                  <w:rPr>
                    <w:webHidden/>
                  </w:rPr>
                  <w:fldChar w:fldCharType="separate"/>
                </w:r>
                <w:r w:rsidR="0048720C">
                  <w:rPr>
                    <w:webHidden/>
                  </w:rPr>
                  <w:t>93</w:t>
                </w:r>
                <w:r w:rsidR="0032607C">
                  <w:rPr>
                    <w:webHidden/>
                  </w:rPr>
                  <w:fldChar w:fldCharType="end"/>
                </w:r>
              </w:hyperlink>
            </w:p>
            <w:p w14:paraId="5CCDF685" w14:textId="39830A06"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81" w:history="1">
                <w:r w:rsidR="0032607C" w:rsidRPr="00107E76">
                  <w:rPr>
                    <w:rStyle w:val="Hyperlink"/>
                  </w:rPr>
                  <w:t>19</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Additional user functions</w:t>
                </w:r>
                <w:r w:rsidR="0032607C">
                  <w:rPr>
                    <w:webHidden/>
                  </w:rPr>
                  <w:tab/>
                </w:r>
                <w:r w:rsidR="0032607C">
                  <w:rPr>
                    <w:webHidden/>
                  </w:rPr>
                  <w:fldChar w:fldCharType="begin"/>
                </w:r>
                <w:r w:rsidR="0032607C">
                  <w:rPr>
                    <w:webHidden/>
                  </w:rPr>
                  <w:instrText xml:space="preserve"> PAGEREF _Toc483990981 \h </w:instrText>
                </w:r>
                <w:r w:rsidR="0032607C">
                  <w:rPr>
                    <w:webHidden/>
                  </w:rPr>
                </w:r>
                <w:r w:rsidR="0032607C">
                  <w:rPr>
                    <w:webHidden/>
                  </w:rPr>
                  <w:fldChar w:fldCharType="separate"/>
                </w:r>
                <w:r w:rsidR="0048720C">
                  <w:rPr>
                    <w:webHidden/>
                  </w:rPr>
                  <w:t>94</w:t>
                </w:r>
                <w:r w:rsidR="0032607C">
                  <w:rPr>
                    <w:webHidden/>
                  </w:rPr>
                  <w:fldChar w:fldCharType="end"/>
                </w:r>
              </w:hyperlink>
            </w:p>
            <w:p w14:paraId="647743D3" w14:textId="277794E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2" w:history="1">
                <w:r w:rsidR="0032607C" w:rsidRPr="00107E76">
                  <w:rPr>
                    <w:rStyle w:val="Hyperlink"/>
                  </w:rPr>
                  <w:t>19.1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New Browse Tab</w:t>
                </w:r>
                <w:r w:rsidR="0032607C">
                  <w:rPr>
                    <w:webHidden/>
                  </w:rPr>
                  <w:tab/>
                </w:r>
                <w:r w:rsidR="0032607C">
                  <w:rPr>
                    <w:webHidden/>
                  </w:rPr>
                  <w:fldChar w:fldCharType="begin"/>
                </w:r>
                <w:r w:rsidR="0032607C">
                  <w:rPr>
                    <w:webHidden/>
                  </w:rPr>
                  <w:instrText xml:space="preserve"> PAGEREF _Toc483990982 \h </w:instrText>
                </w:r>
                <w:r w:rsidR="0032607C">
                  <w:rPr>
                    <w:webHidden/>
                  </w:rPr>
                </w:r>
                <w:r w:rsidR="0032607C">
                  <w:rPr>
                    <w:webHidden/>
                  </w:rPr>
                  <w:fldChar w:fldCharType="separate"/>
                </w:r>
                <w:r w:rsidR="0048720C">
                  <w:rPr>
                    <w:webHidden/>
                  </w:rPr>
                  <w:t>94</w:t>
                </w:r>
                <w:r w:rsidR="0032607C">
                  <w:rPr>
                    <w:webHidden/>
                  </w:rPr>
                  <w:fldChar w:fldCharType="end"/>
                </w:r>
              </w:hyperlink>
            </w:p>
            <w:p w14:paraId="4E71EAFD" w14:textId="6F958D77"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3" w:history="1">
                <w:r w:rsidR="0032607C" w:rsidRPr="00107E76">
                  <w:rPr>
                    <w:rStyle w:val="Hyperlink"/>
                  </w:rPr>
                  <w:t>19.2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Recycle bin</w:t>
                </w:r>
                <w:r w:rsidR="0032607C">
                  <w:rPr>
                    <w:webHidden/>
                  </w:rPr>
                  <w:tab/>
                </w:r>
                <w:r w:rsidR="0032607C">
                  <w:rPr>
                    <w:webHidden/>
                  </w:rPr>
                  <w:fldChar w:fldCharType="begin"/>
                </w:r>
                <w:r w:rsidR="0032607C">
                  <w:rPr>
                    <w:webHidden/>
                  </w:rPr>
                  <w:instrText xml:space="preserve"> PAGEREF _Toc483990983 \h </w:instrText>
                </w:r>
                <w:r w:rsidR="0032607C">
                  <w:rPr>
                    <w:webHidden/>
                  </w:rPr>
                </w:r>
                <w:r w:rsidR="0032607C">
                  <w:rPr>
                    <w:webHidden/>
                  </w:rPr>
                  <w:fldChar w:fldCharType="separate"/>
                </w:r>
                <w:r w:rsidR="0048720C">
                  <w:rPr>
                    <w:webHidden/>
                  </w:rPr>
                  <w:t>95</w:t>
                </w:r>
                <w:r w:rsidR="0032607C">
                  <w:rPr>
                    <w:webHidden/>
                  </w:rPr>
                  <w:fldChar w:fldCharType="end"/>
                </w:r>
              </w:hyperlink>
            </w:p>
            <w:p w14:paraId="0350D6FD" w14:textId="71358FB3"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4" w:history="1">
                <w:r w:rsidR="0032607C" w:rsidRPr="00107E76">
                  <w:rPr>
                    <w:rStyle w:val="Hyperlink"/>
                  </w:rPr>
                  <w:t>19.3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Browse as user</w:t>
                </w:r>
                <w:r w:rsidR="0032607C">
                  <w:rPr>
                    <w:webHidden/>
                  </w:rPr>
                  <w:tab/>
                </w:r>
                <w:r w:rsidR="0032607C">
                  <w:rPr>
                    <w:webHidden/>
                  </w:rPr>
                  <w:fldChar w:fldCharType="begin"/>
                </w:r>
                <w:r w:rsidR="0032607C">
                  <w:rPr>
                    <w:webHidden/>
                  </w:rPr>
                  <w:instrText xml:space="preserve"> PAGEREF _Toc483990984 \h </w:instrText>
                </w:r>
                <w:r w:rsidR="0032607C">
                  <w:rPr>
                    <w:webHidden/>
                  </w:rPr>
                </w:r>
                <w:r w:rsidR="0032607C">
                  <w:rPr>
                    <w:webHidden/>
                  </w:rPr>
                  <w:fldChar w:fldCharType="separate"/>
                </w:r>
                <w:r w:rsidR="0048720C">
                  <w:rPr>
                    <w:webHidden/>
                  </w:rPr>
                  <w:t>95</w:t>
                </w:r>
                <w:r w:rsidR="0032607C">
                  <w:rPr>
                    <w:webHidden/>
                  </w:rPr>
                  <w:fldChar w:fldCharType="end"/>
                </w:r>
              </w:hyperlink>
            </w:p>
            <w:p w14:paraId="4F544AAD" w14:textId="69309919"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85" w:history="1">
                <w:r w:rsidR="0032607C" w:rsidRPr="00107E76">
                  <w:rPr>
                    <w:rStyle w:val="Hyperlink"/>
                  </w:rPr>
                  <w:t>20</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Fred User Settings</w:t>
                </w:r>
                <w:r w:rsidR="0032607C">
                  <w:rPr>
                    <w:webHidden/>
                  </w:rPr>
                  <w:tab/>
                </w:r>
                <w:r w:rsidR="0032607C">
                  <w:rPr>
                    <w:webHidden/>
                  </w:rPr>
                  <w:fldChar w:fldCharType="begin"/>
                </w:r>
                <w:r w:rsidR="0032607C">
                  <w:rPr>
                    <w:webHidden/>
                  </w:rPr>
                  <w:instrText xml:space="preserve"> PAGEREF _Toc483990985 \h </w:instrText>
                </w:r>
                <w:r w:rsidR="0032607C">
                  <w:rPr>
                    <w:webHidden/>
                  </w:rPr>
                </w:r>
                <w:r w:rsidR="0032607C">
                  <w:rPr>
                    <w:webHidden/>
                  </w:rPr>
                  <w:fldChar w:fldCharType="separate"/>
                </w:r>
                <w:r w:rsidR="0048720C">
                  <w:rPr>
                    <w:webHidden/>
                  </w:rPr>
                  <w:t>96</w:t>
                </w:r>
                <w:r w:rsidR="0032607C">
                  <w:rPr>
                    <w:webHidden/>
                  </w:rPr>
                  <w:fldChar w:fldCharType="end"/>
                </w:r>
              </w:hyperlink>
            </w:p>
            <w:p w14:paraId="6FC1B37A" w14:textId="2F1F9F4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6" w:history="1">
                <w:r w:rsidR="0032607C" w:rsidRPr="00107E76">
                  <w:rPr>
                    <w:rStyle w:val="Hyperlink"/>
                  </w:rPr>
                  <w:t>20.1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General</w:t>
                </w:r>
                <w:r w:rsidR="0032607C">
                  <w:rPr>
                    <w:webHidden/>
                  </w:rPr>
                  <w:tab/>
                </w:r>
                <w:r w:rsidR="0032607C">
                  <w:rPr>
                    <w:webHidden/>
                  </w:rPr>
                  <w:fldChar w:fldCharType="begin"/>
                </w:r>
                <w:r w:rsidR="0032607C">
                  <w:rPr>
                    <w:webHidden/>
                  </w:rPr>
                  <w:instrText xml:space="preserve"> PAGEREF _Toc483990986 \h </w:instrText>
                </w:r>
                <w:r w:rsidR="0032607C">
                  <w:rPr>
                    <w:webHidden/>
                  </w:rPr>
                </w:r>
                <w:r w:rsidR="0032607C">
                  <w:rPr>
                    <w:webHidden/>
                  </w:rPr>
                  <w:fldChar w:fldCharType="separate"/>
                </w:r>
                <w:r w:rsidR="0048720C">
                  <w:rPr>
                    <w:webHidden/>
                  </w:rPr>
                  <w:t>96</w:t>
                </w:r>
                <w:r w:rsidR="0032607C">
                  <w:rPr>
                    <w:webHidden/>
                  </w:rPr>
                  <w:fldChar w:fldCharType="end"/>
                </w:r>
              </w:hyperlink>
            </w:p>
            <w:p w14:paraId="750F3DFD" w14:textId="144099D5"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7" w:history="1">
                <w:r w:rsidR="0032607C" w:rsidRPr="00107E76">
                  <w:rPr>
                    <w:rStyle w:val="Hyperlink"/>
                  </w:rPr>
                  <w:t>20.2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Connection</w:t>
                </w:r>
                <w:r w:rsidR="0032607C">
                  <w:rPr>
                    <w:webHidden/>
                  </w:rPr>
                  <w:tab/>
                </w:r>
                <w:r w:rsidR="0032607C">
                  <w:rPr>
                    <w:webHidden/>
                  </w:rPr>
                  <w:fldChar w:fldCharType="begin"/>
                </w:r>
                <w:r w:rsidR="0032607C">
                  <w:rPr>
                    <w:webHidden/>
                  </w:rPr>
                  <w:instrText xml:space="preserve"> PAGEREF _Toc483990987 \h </w:instrText>
                </w:r>
                <w:r w:rsidR="0032607C">
                  <w:rPr>
                    <w:webHidden/>
                  </w:rPr>
                </w:r>
                <w:r w:rsidR="0032607C">
                  <w:rPr>
                    <w:webHidden/>
                  </w:rPr>
                  <w:fldChar w:fldCharType="separate"/>
                </w:r>
                <w:r w:rsidR="0048720C">
                  <w:rPr>
                    <w:webHidden/>
                  </w:rPr>
                  <w:t>97</w:t>
                </w:r>
                <w:r w:rsidR="0032607C">
                  <w:rPr>
                    <w:webHidden/>
                  </w:rPr>
                  <w:fldChar w:fldCharType="end"/>
                </w:r>
              </w:hyperlink>
            </w:p>
            <w:p w14:paraId="64C9F7B0" w14:textId="1A8DB77F"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88" w:history="1">
                <w:r w:rsidR="0032607C" w:rsidRPr="00107E76">
                  <w:rPr>
                    <w:rStyle w:val="Hyperlink"/>
                  </w:rPr>
                  <w:t>20.3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Advanced</w:t>
                </w:r>
                <w:r w:rsidR="0032607C">
                  <w:rPr>
                    <w:webHidden/>
                  </w:rPr>
                  <w:tab/>
                </w:r>
                <w:r w:rsidR="0032607C">
                  <w:rPr>
                    <w:webHidden/>
                  </w:rPr>
                  <w:fldChar w:fldCharType="begin"/>
                </w:r>
                <w:r w:rsidR="0032607C">
                  <w:rPr>
                    <w:webHidden/>
                  </w:rPr>
                  <w:instrText xml:space="preserve"> PAGEREF _Toc483990988 \h </w:instrText>
                </w:r>
                <w:r w:rsidR="0032607C">
                  <w:rPr>
                    <w:webHidden/>
                  </w:rPr>
                </w:r>
                <w:r w:rsidR="0032607C">
                  <w:rPr>
                    <w:webHidden/>
                  </w:rPr>
                  <w:fldChar w:fldCharType="separate"/>
                </w:r>
                <w:r w:rsidR="0048720C">
                  <w:rPr>
                    <w:webHidden/>
                  </w:rPr>
                  <w:t>97</w:t>
                </w:r>
                <w:r w:rsidR="0032607C">
                  <w:rPr>
                    <w:webHidden/>
                  </w:rPr>
                  <w:fldChar w:fldCharType="end"/>
                </w:r>
              </w:hyperlink>
            </w:p>
            <w:p w14:paraId="3330009E" w14:textId="116ED976"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89" w:history="1">
                <w:r w:rsidR="0032607C" w:rsidRPr="00107E76">
                  <w:rPr>
                    <w:rStyle w:val="Hyperlink"/>
                  </w:rPr>
                  <w:t>21</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Enterprise configuration capabilities</w:t>
                </w:r>
                <w:r w:rsidR="0032607C">
                  <w:rPr>
                    <w:webHidden/>
                  </w:rPr>
                  <w:tab/>
                </w:r>
                <w:r w:rsidR="0032607C">
                  <w:rPr>
                    <w:webHidden/>
                  </w:rPr>
                  <w:fldChar w:fldCharType="begin"/>
                </w:r>
                <w:r w:rsidR="0032607C">
                  <w:rPr>
                    <w:webHidden/>
                  </w:rPr>
                  <w:instrText xml:space="preserve"> PAGEREF _Toc483990989 \h </w:instrText>
                </w:r>
                <w:r w:rsidR="0032607C">
                  <w:rPr>
                    <w:webHidden/>
                  </w:rPr>
                </w:r>
                <w:r w:rsidR="0032607C">
                  <w:rPr>
                    <w:webHidden/>
                  </w:rPr>
                  <w:fldChar w:fldCharType="separate"/>
                </w:r>
                <w:r w:rsidR="0048720C">
                  <w:rPr>
                    <w:webHidden/>
                  </w:rPr>
                  <w:t>99</w:t>
                </w:r>
                <w:r w:rsidR="0032607C">
                  <w:rPr>
                    <w:webHidden/>
                  </w:rPr>
                  <w:fldChar w:fldCharType="end"/>
                </w:r>
              </w:hyperlink>
            </w:p>
            <w:p w14:paraId="53947388" w14:textId="2D86677D"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0" w:history="1">
                <w:r w:rsidR="0032607C" w:rsidRPr="00107E76">
                  <w:rPr>
                    <w:rStyle w:val="Hyperlink"/>
                  </w:rPr>
                  <w:t>21.1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Configuration of metadata panel</w:t>
                </w:r>
                <w:r w:rsidR="0032607C">
                  <w:rPr>
                    <w:webHidden/>
                  </w:rPr>
                  <w:tab/>
                </w:r>
                <w:r w:rsidR="0032607C">
                  <w:rPr>
                    <w:webHidden/>
                  </w:rPr>
                  <w:fldChar w:fldCharType="begin"/>
                </w:r>
                <w:r w:rsidR="0032607C">
                  <w:rPr>
                    <w:webHidden/>
                  </w:rPr>
                  <w:instrText xml:space="preserve"> PAGEREF _Toc483990990 \h </w:instrText>
                </w:r>
                <w:r w:rsidR="0032607C">
                  <w:rPr>
                    <w:webHidden/>
                  </w:rPr>
                </w:r>
                <w:r w:rsidR="0032607C">
                  <w:rPr>
                    <w:webHidden/>
                  </w:rPr>
                  <w:fldChar w:fldCharType="separate"/>
                </w:r>
                <w:r w:rsidR="0048720C">
                  <w:rPr>
                    <w:webHidden/>
                  </w:rPr>
                  <w:t>99</w:t>
                </w:r>
                <w:r w:rsidR="0032607C">
                  <w:rPr>
                    <w:webHidden/>
                  </w:rPr>
                  <w:fldChar w:fldCharType="end"/>
                </w:r>
              </w:hyperlink>
            </w:p>
            <w:p w14:paraId="012102D9" w14:textId="2B9A42A7"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1" w:history="1">
                <w:r w:rsidR="0032607C" w:rsidRPr="00107E76">
                  <w:rPr>
                    <w:rStyle w:val="Hyperlink"/>
                  </w:rPr>
                  <w:t>21.2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Configuration of context menus</w:t>
                </w:r>
                <w:r w:rsidR="0032607C">
                  <w:rPr>
                    <w:webHidden/>
                  </w:rPr>
                  <w:tab/>
                </w:r>
                <w:r w:rsidR="0032607C">
                  <w:rPr>
                    <w:webHidden/>
                  </w:rPr>
                  <w:fldChar w:fldCharType="begin"/>
                </w:r>
                <w:r w:rsidR="0032607C">
                  <w:rPr>
                    <w:webHidden/>
                  </w:rPr>
                  <w:instrText xml:space="preserve"> PAGEREF _Toc483990991 \h </w:instrText>
                </w:r>
                <w:r w:rsidR="0032607C">
                  <w:rPr>
                    <w:webHidden/>
                  </w:rPr>
                </w:r>
                <w:r w:rsidR="0032607C">
                  <w:rPr>
                    <w:webHidden/>
                  </w:rPr>
                  <w:fldChar w:fldCharType="separate"/>
                </w:r>
                <w:r w:rsidR="0048720C">
                  <w:rPr>
                    <w:webHidden/>
                  </w:rPr>
                  <w:t>99</w:t>
                </w:r>
                <w:r w:rsidR="0032607C">
                  <w:rPr>
                    <w:webHidden/>
                  </w:rPr>
                  <w:fldChar w:fldCharType="end"/>
                </w:r>
              </w:hyperlink>
            </w:p>
            <w:p w14:paraId="6A76FB86" w14:textId="4B117D6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2" w:history="1">
                <w:r w:rsidR="0032607C" w:rsidRPr="00107E76">
                  <w:rPr>
                    <w:rStyle w:val="Hyperlink"/>
                  </w:rPr>
                  <w:t>21.3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Configuration of searchable properties</w:t>
                </w:r>
                <w:r w:rsidR="0032607C">
                  <w:rPr>
                    <w:webHidden/>
                  </w:rPr>
                  <w:tab/>
                </w:r>
                <w:r w:rsidR="0032607C">
                  <w:rPr>
                    <w:webHidden/>
                  </w:rPr>
                  <w:fldChar w:fldCharType="begin"/>
                </w:r>
                <w:r w:rsidR="0032607C">
                  <w:rPr>
                    <w:webHidden/>
                  </w:rPr>
                  <w:instrText xml:space="preserve"> PAGEREF _Toc483990992 \h </w:instrText>
                </w:r>
                <w:r w:rsidR="0032607C">
                  <w:rPr>
                    <w:webHidden/>
                  </w:rPr>
                </w:r>
                <w:r w:rsidR="0032607C">
                  <w:rPr>
                    <w:webHidden/>
                  </w:rPr>
                  <w:fldChar w:fldCharType="separate"/>
                </w:r>
                <w:r w:rsidR="0048720C">
                  <w:rPr>
                    <w:webHidden/>
                  </w:rPr>
                  <w:t>99</w:t>
                </w:r>
                <w:r w:rsidR="0032607C">
                  <w:rPr>
                    <w:webHidden/>
                  </w:rPr>
                  <w:fldChar w:fldCharType="end"/>
                </w:r>
              </w:hyperlink>
            </w:p>
            <w:p w14:paraId="719C2276" w14:textId="2E03222E"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3" w:history="1">
                <w:r w:rsidR="0032607C" w:rsidRPr="00107E76">
                  <w:rPr>
                    <w:rStyle w:val="Hyperlink"/>
                  </w:rPr>
                  <w:t>21.4</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Configuration of metadata behavior at creation of documents</w:t>
                </w:r>
                <w:r w:rsidR="0032607C">
                  <w:rPr>
                    <w:webHidden/>
                  </w:rPr>
                  <w:tab/>
                </w:r>
                <w:r w:rsidR="0032607C">
                  <w:rPr>
                    <w:webHidden/>
                  </w:rPr>
                  <w:fldChar w:fldCharType="begin"/>
                </w:r>
                <w:r w:rsidR="0032607C">
                  <w:rPr>
                    <w:webHidden/>
                  </w:rPr>
                  <w:instrText xml:space="preserve"> PAGEREF _Toc483990993 \h </w:instrText>
                </w:r>
                <w:r w:rsidR="0032607C">
                  <w:rPr>
                    <w:webHidden/>
                  </w:rPr>
                </w:r>
                <w:r w:rsidR="0032607C">
                  <w:rPr>
                    <w:webHidden/>
                  </w:rPr>
                  <w:fldChar w:fldCharType="separate"/>
                </w:r>
                <w:r w:rsidR="0048720C">
                  <w:rPr>
                    <w:webHidden/>
                  </w:rPr>
                  <w:t>100</w:t>
                </w:r>
                <w:r w:rsidR="0032607C">
                  <w:rPr>
                    <w:webHidden/>
                  </w:rPr>
                  <w:fldChar w:fldCharType="end"/>
                </w:r>
              </w:hyperlink>
            </w:p>
            <w:p w14:paraId="0DE30BEC" w14:textId="2FEF9425"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94" w:history="1">
                <w:r w:rsidR="0032607C" w:rsidRPr="00107E76">
                  <w:rPr>
                    <w:rStyle w:val="Hyperlink"/>
                  </w:rPr>
                  <w:t>22</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General</w:t>
                </w:r>
                <w:r w:rsidR="0032607C">
                  <w:rPr>
                    <w:webHidden/>
                  </w:rPr>
                  <w:tab/>
                </w:r>
                <w:r w:rsidR="0032607C">
                  <w:rPr>
                    <w:webHidden/>
                  </w:rPr>
                  <w:fldChar w:fldCharType="begin"/>
                </w:r>
                <w:r w:rsidR="0032607C">
                  <w:rPr>
                    <w:webHidden/>
                  </w:rPr>
                  <w:instrText xml:space="preserve"> PAGEREF _Toc483990994 \h </w:instrText>
                </w:r>
                <w:r w:rsidR="0032607C">
                  <w:rPr>
                    <w:webHidden/>
                  </w:rPr>
                </w:r>
                <w:r w:rsidR="0032607C">
                  <w:rPr>
                    <w:webHidden/>
                  </w:rPr>
                  <w:fldChar w:fldCharType="separate"/>
                </w:r>
                <w:r w:rsidR="0048720C">
                  <w:rPr>
                    <w:webHidden/>
                  </w:rPr>
                  <w:t>101</w:t>
                </w:r>
                <w:r w:rsidR="0032607C">
                  <w:rPr>
                    <w:webHidden/>
                  </w:rPr>
                  <w:fldChar w:fldCharType="end"/>
                </w:r>
              </w:hyperlink>
            </w:p>
            <w:p w14:paraId="5A4D045F" w14:textId="14F0472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5" w:history="1">
                <w:r w:rsidR="0032607C" w:rsidRPr="00107E76">
                  <w:rPr>
                    <w:rStyle w:val="Hyperlink"/>
                  </w:rPr>
                  <w:t>22.1</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Showing 3</w:t>
                </w:r>
                <w:r w:rsidR="0032607C" w:rsidRPr="00107E76">
                  <w:rPr>
                    <w:rStyle w:val="Hyperlink"/>
                    <w:vertAlign w:val="superscript"/>
                    <w:lang w:val="en-US"/>
                  </w:rPr>
                  <w:t>rd</w:t>
                </w:r>
                <w:r w:rsidR="0032607C" w:rsidRPr="00107E76">
                  <w:rPr>
                    <w:rStyle w:val="Hyperlink"/>
                    <w:lang w:val="en-US"/>
                  </w:rPr>
                  <w:t xml:space="preserve"> party Alfresco Add-ons in Fred</w:t>
                </w:r>
                <w:r w:rsidR="0032607C">
                  <w:rPr>
                    <w:webHidden/>
                  </w:rPr>
                  <w:tab/>
                </w:r>
                <w:r w:rsidR="0032607C">
                  <w:rPr>
                    <w:webHidden/>
                  </w:rPr>
                  <w:fldChar w:fldCharType="begin"/>
                </w:r>
                <w:r w:rsidR="0032607C">
                  <w:rPr>
                    <w:webHidden/>
                  </w:rPr>
                  <w:instrText xml:space="preserve"> PAGEREF _Toc483990995 \h </w:instrText>
                </w:r>
                <w:r w:rsidR="0032607C">
                  <w:rPr>
                    <w:webHidden/>
                  </w:rPr>
                </w:r>
                <w:r w:rsidR="0032607C">
                  <w:rPr>
                    <w:webHidden/>
                  </w:rPr>
                  <w:fldChar w:fldCharType="separate"/>
                </w:r>
                <w:r w:rsidR="0048720C">
                  <w:rPr>
                    <w:webHidden/>
                  </w:rPr>
                  <w:t>101</w:t>
                </w:r>
                <w:r w:rsidR="0032607C">
                  <w:rPr>
                    <w:webHidden/>
                  </w:rPr>
                  <w:fldChar w:fldCharType="end"/>
                </w:r>
              </w:hyperlink>
            </w:p>
            <w:p w14:paraId="57AD8DB9" w14:textId="1B6CC44B"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6" w:history="1">
                <w:r w:rsidR="0032607C" w:rsidRPr="00107E76">
                  <w:rPr>
                    <w:rStyle w:val="Hyperlink"/>
                  </w:rPr>
                  <w:t>22.2</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Interaction with 3</w:t>
                </w:r>
                <w:r w:rsidR="0032607C" w:rsidRPr="00107E76">
                  <w:rPr>
                    <w:rStyle w:val="Hyperlink"/>
                    <w:vertAlign w:val="superscript"/>
                    <w:lang w:val="en-US"/>
                  </w:rPr>
                  <w:t>rd</w:t>
                </w:r>
                <w:r w:rsidR="0032607C" w:rsidRPr="00107E76">
                  <w:rPr>
                    <w:rStyle w:val="Hyperlink"/>
                    <w:lang w:val="en-US"/>
                  </w:rPr>
                  <w:t xml:space="preserve"> party applications using Fred links</w:t>
                </w:r>
                <w:r w:rsidR="0032607C">
                  <w:rPr>
                    <w:webHidden/>
                  </w:rPr>
                  <w:tab/>
                </w:r>
                <w:r w:rsidR="0032607C">
                  <w:rPr>
                    <w:webHidden/>
                  </w:rPr>
                  <w:fldChar w:fldCharType="begin"/>
                </w:r>
                <w:r w:rsidR="0032607C">
                  <w:rPr>
                    <w:webHidden/>
                  </w:rPr>
                  <w:instrText xml:space="preserve"> PAGEREF _Toc483990996 \h </w:instrText>
                </w:r>
                <w:r w:rsidR="0032607C">
                  <w:rPr>
                    <w:webHidden/>
                  </w:rPr>
                </w:r>
                <w:r w:rsidR="0032607C">
                  <w:rPr>
                    <w:webHidden/>
                  </w:rPr>
                  <w:fldChar w:fldCharType="separate"/>
                </w:r>
                <w:r w:rsidR="0048720C">
                  <w:rPr>
                    <w:webHidden/>
                  </w:rPr>
                  <w:t>103</w:t>
                </w:r>
                <w:r w:rsidR="0032607C">
                  <w:rPr>
                    <w:webHidden/>
                  </w:rPr>
                  <w:fldChar w:fldCharType="end"/>
                </w:r>
              </w:hyperlink>
            </w:p>
            <w:p w14:paraId="3822CA8C" w14:textId="12F74C00" w:rsidR="0032607C" w:rsidRDefault="00C37D9D">
              <w:pPr>
                <w:pStyle w:val="TOC2"/>
                <w:tabs>
                  <w:tab w:val="left" w:pos="864"/>
                </w:tabs>
                <w:rPr>
                  <w:rFonts w:asciiTheme="minorHAnsi" w:eastAsiaTheme="minorEastAsia" w:hAnsiTheme="minorHAnsi" w:cstheme="minorBidi"/>
                  <w:color w:val="auto"/>
                  <w:sz w:val="22"/>
                  <w:szCs w:val="22"/>
                  <w:lang w:val="en-US" w:eastAsia="en-US"/>
                </w:rPr>
              </w:pPr>
              <w:hyperlink w:anchor="_Toc483990997" w:history="1">
                <w:r w:rsidR="0032607C" w:rsidRPr="00107E76">
                  <w:rPr>
                    <w:rStyle w:val="Hyperlink"/>
                  </w:rPr>
                  <w:t>22.3</w:t>
                </w:r>
                <w:r w:rsidR="0032607C">
                  <w:rPr>
                    <w:rFonts w:asciiTheme="minorHAnsi" w:eastAsiaTheme="minorEastAsia" w:hAnsiTheme="minorHAnsi" w:cstheme="minorBidi"/>
                    <w:color w:val="auto"/>
                    <w:sz w:val="22"/>
                    <w:szCs w:val="22"/>
                    <w:lang w:val="en-US" w:eastAsia="en-US"/>
                  </w:rPr>
                  <w:tab/>
                </w:r>
                <w:r w:rsidR="0032607C" w:rsidRPr="00107E76">
                  <w:rPr>
                    <w:rStyle w:val="Hyperlink"/>
                    <w:lang w:val="en-US"/>
                  </w:rPr>
                  <w:t>Local persistent caching</w:t>
                </w:r>
                <w:r w:rsidR="0032607C">
                  <w:rPr>
                    <w:webHidden/>
                  </w:rPr>
                  <w:tab/>
                </w:r>
                <w:r w:rsidR="0032607C">
                  <w:rPr>
                    <w:webHidden/>
                  </w:rPr>
                  <w:fldChar w:fldCharType="begin"/>
                </w:r>
                <w:r w:rsidR="0032607C">
                  <w:rPr>
                    <w:webHidden/>
                  </w:rPr>
                  <w:instrText xml:space="preserve"> PAGEREF _Toc483990997 \h </w:instrText>
                </w:r>
                <w:r w:rsidR="0032607C">
                  <w:rPr>
                    <w:webHidden/>
                  </w:rPr>
                </w:r>
                <w:r w:rsidR="0032607C">
                  <w:rPr>
                    <w:webHidden/>
                  </w:rPr>
                  <w:fldChar w:fldCharType="separate"/>
                </w:r>
                <w:r w:rsidR="0048720C">
                  <w:rPr>
                    <w:webHidden/>
                  </w:rPr>
                  <w:t>103</w:t>
                </w:r>
                <w:r w:rsidR="0032607C">
                  <w:rPr>
                    <w:webHidden/>
                  </w:rPr>
                  <w:fldChar w:fldCharType="end"/>
                </w:r>
              </w:hyperlink>
            </w:p>
            <w:p w14:paraId="29C13C9F" w14:textId="2FF400ED" w:rsidR="0032607C" w:rsidRDefault="00C37D9D">
              <w:pPr>
                <w:pStyle w:val="TOC1"/>
                <w:rPr>
                  <w:rFonts w:asciiTheme="minorHAnsi" w:eastAsiaTheme="minorEastAsia" w:hAnsiTheme="minorHAnsi" w:cstheme="minorBidi"/>
                  <w:b w:val="0"/>
                  <w:caps w:val="0"/>
                  <w:color w:val="auto"/>
                  <w:sz w:val="22"/>
                  <w:szCs w:val="22"/>
                  <w:lang w:val="en-US" w:eastAsia="en-US"/>
                </w:rPr>
              </w:pPr>
              <w:hyperlink w:anchor="_Toc483990998" w:history="1">
                <w:r w:rsidR="0032607C" w:rsidRPr="00107E76">
                  <w:rPr>
                    <w:rStyle w:val="Hyperlink"/>
                  </w:rPr>
                  <w:t>23</w:t>
                </w:r>
                <w:r w:rsidR="0032607C">
                  <w:rPr>
                    <w:rFonts w:asciiTheme="minorHAnsi" w:eastAsiaTheme="minorEastAsia" w:hAnsiTheme="minorHAnsi" w:cstheme="minorBidi"/>
                    <w:b w:val="0"/>
                    <w:caps w:val="0"/>
                    <w:color w:val="auto"/>
                    <w:sz w:val="22"/>
                    <w:szCs w:val="22"/>
                    <w:lang w:val="en-US" w:eastAsia="en-US"/>
                  </w:rPr>
                  <w:tab/>
                </w:r>
                <w:r w:rsidR="0032607C" w:rsidRPr="00107E76">
                  <w:rPr>
                    <w:rStyle w:val="Hyperlink"/>
                    <w:lang w:val="en-US"/>
                  </w:rPr>
                  <w:t>Reporting a problem</w:t>
                </w:r>
                <w:r w:rsidR="0032607C">
                  <w:rPr>
                    <w:webHidden/>
                  </w:rPr>
                  <w:tab/>
                </w:r>
                <w:r w:rsidR="0032607C">
                  <w:rPr>
                    <w:webHidden/>
                  </w:rPr>
                  <w:fldChar w:fldCharType="begin"/>
                </w:r>
                <w:r w:rsidR="0032607C">
                  <w:rPr>
                    <w:webHidden/>
                  </w:rPr>
                  <w:instrText xml:space="preserve"> PAGEREF _Toc483990998 \h </w:instrText>
                </w:r>
                <w:r w:rsidR="0032607C">
                  <w:rPr>
                    <w:webHidden/>
                  </w:rPr>
                </w:r>
                <w:r w:rsidR="0032607C">
                  <w:rPr>
                    <w:webHidden/>
                  </w:rPr>
                  <w:fldChar w:fldCharType="separate"/>
                </w:r>
                <w:r w:rsidR="0048720C">
                  <w:rPr>
                    <w:webHidden/>
                  </w:rPr>
                  <w:t>104</w:t>
                </w:r>
                <w:r w:rsidR="0032607C">
                  <w:rPr>
                    <w:webHidden/>
                  </w:rPr>
                  <w:fldChar w:fldCharType="end"/>
                </w:r>
              </w:hyperlink>
            </w:p>
            <w:p w14:paraId="6349DB8F" w14:textId="2997B6D9" w:rsidR="003C2044" w:rsidRPr="00AA38F0" w:rsidRDefault="007A1949">
              <w:pPr>
                <w:rPr>
                  <w:sz w:val="16"/>
                  <w:szCs w:val="16"/>
                  <w:lang w:val="en-US"/>
                </w:rPr>
              </w:pPr>
              <w:r w:rsidRPr="00AA38F0">
                <w:rPr>
                  <w:sz w:val="16"/>
                  <w:szCs w:val="16"/>
                  <w:lang w:val="en-US"/>
                </w:rPr>
                <w:fldChar w:fldCharType="end"/>
              </w:r>
            </w:p>
          </w:sdtContent>
        </w:sdt>
        <w:p w14:paraId="2378E986" w14:textId="77777777" w:rsidR="008164D4" w:rsidRPr="00AA38F0" w:rsidRDefault="008164D4">
          <w:pPr>
            <w:rPr>
              <w:sz w:val="16"/>
              <w:szCs w:val="16"/>
              <w:lang w:val="en-US"/>
            </w:rPr>
          </w:pPr>
        </w:p>
        <w:p w14:paraId="70A374B8" w14:textId="77777777" w:rsidR="00372A2A" w:rsidRPr="00AA38F0" w:rsidRDefault="00372A2A" w:rsidP="00ED4463">
          <w:pPr>
            <w:pStyle w:val="TableofFigures"/>
            <w:tabs>
              <w:tab w:val="left" w:pos="1340"/>
              <w:tab w:val="right" w:leader="dot" w:pos="9743"/>
            </w:tabs>
            <w:rPr>
              <w:sz w:val="16"/>
              <w:szCs w:val="16"/>
              <w:lang w:val="en-US"/>
            </w:rPr>
            <w:sectPr w:rsidR="00372A2A" w:rsidRPr="00AA38F0" w:rsidSect="002C70F2">
              <w:headerReference w:type="default" r:id="rId12"/>
              <w:footerReference w:type="default" r:id="rId13"/>
              <w:headerReference w:type="first" r:id="rId14"/>
              <w:pgSz w:w="11907" w:h="16839" w:code="9"/>
              <w:pgMar w:top="1077" w:right="1077" w:bottom="1077" w:left="1077" w:header="720" w:footer="720" w:gutter="0"/>
              <w:pgNumType w:fmt="lowerRoman" w:start="1"/>
              <w:cols w:space="720"/>
              <w:docGrid w:linePitch="360"/>
            </w:sectPr>
          </w:pPr>
        </w:p>
        <w:p w14:paraId="49C1BC24" w14:textId="77777777" w:rsidR="00A854C3" w:rsidRPr="00AA38F0" w:rsidRDefault="00C37D9D">
          <w:pPr>
            <w:spacing w:after="200" w:line="276" w:lineRule="auto"/>
            <w:rPr>
              <w:color w:val="EBDDC3" w:themeColor="background2"/>
              <w:sz w:val="16"/>
              <w:szCs w:val="16"/>
              <w:lang w:val="en-US"/>
            </w:rPr>
          </w:pPr>
        </w:p>
      </w:sdtContent>
    </w:sdt>
    <w:sdt>
      <w:sdtPr>
        <w:rPr>
          <w:lang w:val="en-US"/>
        </w:rPr>
        <w:id w:val="219697527"/>
        <w:text/>
      </w:sdtPr>
      <w:sdtContent>
        <w:p w14:paraId="285B9050" w14:textId="77777777" w:rsidR="00A854C3" w:rsidRPr="00AA38F0" w:rsidRDefault="00132FAA">
          <w:pPr>
            <w:pStyle w:val="Subtitle"/>
            <w:rPr>
              <w:lang w:val="en-US"/>
            </w:rPr>
          </w:pPr>
          <w:r>
            <w:rPr>
              <w:lang w:val="en-US"/>
            </w:rPr>
            <w:t>Fred User guide</w:t>
          </w:r>
        </w:p>
      </w:sdtContent>
    </w:sdt>
    <w:p w14:paraId="5BBC21BB" w14:textId="74D6795A" w:rsidR="00223844" w:rsidRPr="00AA38F0" w:rsidRDefault="005E2DE7" w:rsidP="006624BF">
      <w:pPr>
        <w:pStyle w:val="Heading1"/>
        <w:rPr>
          <w:lang w:val="en-US"/>
        </w:rPr>
      </w:pPr>
      <w:bookmarkStart w:id="1" w:name="_Toc483990873"/>
      <w:r>
        <w:rPr>
          <w:lang w:val="en-US"/>
        </w:rPr>
        <w:t>About Fred</w:t>
      </w:r>
      <w:bookmarkEnd w:id="1"/>
    </w:p>
    <w:p w14:paraId="5B66E683" w14:textId="0A168A13" w:rsidR="001E4BF0" w:rsidRPr="00AA38F0" w:rsidRDefault="001E4BF0" w:rsidP="00223844">
      <w:pPr>
        <w:rPr>
          <w:lang w:val="en-US"/>
        </w:rPr>
      </w:pPr>
      <w:r w:rsidRPr="00AA38F0">
        <w:rPr>
          <w:lang w:val="en-US"/>
        </w:rPr>
        <w:t xml:space="preserve">Fred is a desktop window to Alfresco. Fred is complementary to the Alfresco web interfaces and brings the central document repository closer to your desktop working environment. </w:t>
      </w:r>
    </w:p>
    <w:p w14:paraId="15A618CB" w14:textId="2725200A" w:rsidR="00223844" w:rsidRPr="00AA38F0" w:rsidRDefault="00223844" w:rsidP="00223844">
      <w:pPr>
        <w:rPr>
          <w:lang w:val="en-US"/>
        </w:rPr>
      </w:pPr>
      <w:r w:rsidRPr="00AA38F0">
        <w:rPr>
          <w:lang w:val="en-US"/>
        </w:rPr>
        <w:t xml:space="preserve">Fred looks like </w:t>
      </w:r>
      <w:r w:rsidR="00B00207" w:rsidRPr="00AA38F0">
        <w:rPr>
          <w:lang w:val="en-US"/>
        </w:rPr>
        <w:t>E</w:t>
      </w:r>
      <w:r w:rsidRPr="00AA38F0">
        <w:rPr>
          <w:lang w:val="en-US"/>
        </w:rPr>
        <w:t>xplorer</w:t>
      </w:r>
      <w:r w:rsidR="001E4BF0" w:rsidRPr="00AA38F0">
        <w:rPr>
          <w:lang w:val="en-US"/>
        </w:rPr>
        <w:t xml:space="preserve"> and acts like Alfresco. </w:t>
      </w:r>
      <w:r w:rsidR="004235F2">
        <w:rPr>
          <w:lang w:val="en-US"/>
        </w:rPr>
        <w:t>Fred’s purpose is to make</w:t>
      </w:r>
      <w:r w:rsidR="001E4BF0" w:rsidRPr="00AA38F0">
        <w:rPr>
          <w:lang w:val="en-US"/>
        </w:rPr>
        <w:t xml:space="preserve"> </w:t>
      </w:r>
      <w:r w:rsidR="00FA74EF" w:rsidRPr="00AA38F0">
        <w:rPr>
          <w:lang w:val="en-US"/>
        </w:rPr>
        <w:t>Enterprise C</w:t>
      </w:r>
      <w:r w:rsidR="00370B2A" w:rsidRPr="00AA38F0">
        <w:rPr>
          <w:lang w:val="en-US"/>
        </w:rPr>
        <w:t>on</w:t>
      </w:r>
      <w:r w:rsidR="00FA74EF" w:rsidRPr="00AA38F0">
        <w:rPr>
          <w:lang w:val="en-US"/>
        </w:rPr>
        <w:t>tent Management (</w:t>
      </w:r>
      <w:r w:rsidR="006A3CE6" w:rsidRPr="00AA38F0">
        <w:rPr>
          <w:lang w:val="en-US"/>
        </w:rPr>
        <w:t>ECM</w:t>
      </w:r>
      <w:r w:rsidR="00FA74EF" w:rsidRPr="00AA38F0">
        <w:rPr>
          <w:lang w:val="en-US"/>
        </w:rPr>
        <w:t>)</w:t>
      </w:r>
      <w:r w:rsidR="006A3CE6" w:rsidRPr="00AA38F0">
        <w:rPr>
          <w:lang w:val="en-US"/>
        </w:rPr>
        <w:t xml:space="preserve"> </w:t>
      </w:r>
      <w:r w:rsidR="001E4BF0" w:rsidRPr="00AA38F0">
        <w:rPr>
          <w:lang w:val="en-US"/>
        </w:rPr>
        <w:t xml:space="preserve">intuitive and </w:t>
      </w:r>
      <w:r w:rsidR="006A3CE6" w:rsidRPr="00AA38F0">
        <w:rPr>
          <w:lang w:val="en-US"/>
        </w:rPr>
        <w:t>fast</w:t>
      </w:r>
      <w:r w:rsidR="001E4BF0" w:rsidRPr="00AA38F0">
        <w:rPr>
          <w:lang w:val="en-US"/>
        </w:rPr>
        <w:t>.</w:t>
      </w:r>
      <w:r w:rsidR="004235F2">
        <w:rPr>
          <w:lang w:val="en-US"/>
        </w:rPr>
        <w:t xml:space="preserve"> With Fred, t</w:t>
      </w:r>
      <w:r w:rsidR="006A3CE6" w:rsidRPr="00AA38F0">
        <w:rPr>
          <w:lang w:val="en-US"/>
        </w:rPr>
        <w:t>he most commonly</w:t>
      </w:r>
      <w:r w:rsidR="00B00207" w:rsidRPr="00AA38F0">
        <w:rPr>
          <w:lang w:val="en-US"/>
        </w:rPr>
        <w:t>-</w:t>
      </w:r>
      <w:r w:rsidR="006A3CE6" w:rsidRPr="00AA38F0">
        <w:rPr>
          <w:lang w:val="en-US"/>
        </w:rPr>
        <w:t xml:space="preserve">used document actions are now available in </w:t>
      </w:r>
      <w:r w:rsidR="006B2FFF" w:rsidRPr="00AA38F0">
        <w:rPr>
          <w:lang w:val="en-US"/>
        </w:rPr>
        <w:t>a</w:t>
      </w:r>
      <w:r w:rsidR="006A3CE6" w:rsidRPr="00AA38F0">
        <w:rPr>
          <w:lang w:val="en-US"/>
        </w:rPr>
        <w:t xml:space="preserve"> working environment </w:t>
      </w:r>
      <w:r w:rsidR="00B00207" w:rsidRPr="00AA38F0">
        <w:rPr>
          <w:lang w:val="en-US"/>
        </w:rPr>
        <w:t xml:space="preserve">familiar </w:t>
      </w:r>
      <w:r w:rsidR="006A3CE6" w:rsidRPr="00AA38F0">
        <w:rPr>
          <w:lang w:val="en-US"/>
        </w:rPr>
        <w:t xml:space="preserve">to </w:t>
      </w:r>
      <w:r w:rsidR="006B2FFF" w:rsidRPr="00AA38F0">
        <w:rPr>
          <w:lang w:val="en-US"/>
        </w:rPr>
        <w:t>most users</w:t>
      </w:r>
      <w:r w:rsidR="006A3CE6" w:rsidRPr="00AA38F0">
        <w:rPr>
          <w:lang w:val="en-US"/>
        </w:rPr>
        <w:t>.</w:t>
      </w:r>
    </w:p>
    <w:p w14:paraId="2011D820" w14:textId="08C3462D" w:rsidR="00223844" w:rsidRDefault="001E4BF0" w:rsidP="00223844">
      <w:pPr>
        <w:rPr>
          <w:lang w:val="en-US"/>
        </w:rPr>
      </w:pPr>
      <w:r w:rsidRPr="00AA38F0">
        <w:rPr>
          <w:lang w:val="en-US"/>
        </w:rPr>
        <w:t>Through Fred</w:t>
      </w:r>
      <w:r w:rsidR="00B00207" w:rsidRPr="00AA38F0">
        <w:rPr>
          <w:lang w:val="en-US"/>
        </w:rPr>
        <w:t>,</w:t>
      </w:r>
      <w:r w:rsidRPr="00AA38F0">
        <w:rPr>
          <w:lang w:val="en-US"/>
        </w:rPr>
        <w:t xml:space="preserve"> you will </w:t>
      </w:r>
      <w:r w:rsidR="00B00207" w:rsidRPr="00AA38F0">
        <w:rPr>
          <w:lang w:val="en-US"/>
        </w:rPr>
        <w:t xml:space="preserve">easily </w:t>
      </w:r>
      <w:r w:rsidRPr="00AA38F0">
        <w:rPr>
          <w:lang w:val="en-US"/>
        </w:rPr>
        <w:t xml:space="preserve">be able to enter multiple documents into Alfresco or </w:t>
      </w:r>
      <w:r w:rsidR="00B00207" w:rsidRPr="00AA38F0">
        <w:rPr>
          <w:lang w:val="en-US"/>
        </w:rPr>
        <w:t>locate</w:t>
      </w:r>
      <w:r w:rsidRPr="00AA38F0">
        <w:rPr>
          <w:lang w:val="en-US"/>
        </w:rPr>
        <w:t xml:space="preserve"> and open document</w:t>
      </w:r>
      <w:r w:rsidR="007941DD" w:rsidRPr="00AA38F0">
        <w:rPr>
          <w:lang w:val="en-US"/>
        </w:rPr>
        <w:t>s</w:t>
      </w:r>
      <w:r w:rsidRPr="00AA38F0">
        <w:rPr>
          <w:lang w:val="en-US"/>
        </w:rPr>
        <w:t xml:space="preserve"> from Alfresco.</w:t>
      </w:r>
      <w:r w:rsidR="00B87620" w:rsidRPr="00AA38F0">
        <w:rPr>
          <w:lang w:val="en-US"/>
        </w:rPr>
        <w:t xml:space="preserve"> </w:t>
      </w:r>
      <w:proofErr w:type="gramStart"/>
      <w:r w:rsidR="00B87620" w:rsidRPr="00AA38F0">
        <w:rPr>
          <w:lang w:val="en-US"/>
        </w:rPr>
        <w:t>As long as</w:t>
      </w:r>
      <w:proofErr w:type="gramEnd"/>
      <w:r w:rsidR="00B87620" w:rsidRPr="00AA38F0">
        <w:rPr>
          <w:lang w:val="en-US"/>
        </w:rPr>
        <w:t xml:space="preserve"> you have an internet connection, you will be able to</w:t>
      </w:r>
      <w:r w:rsidR="00B00207" w:rsidRPr="00AA38F0">
        <w:rPr>
          <w:lang w:val="en-US"/>
        </w:rPr>
        <w:t xml:space="preserve"> work remotely,</w:t>
      </w:r>
      <w:r w:rsidR="00B87620" w:rsidRPr="00AA38F0">
        <w:rPr>
          <w:lang w:val="en-US"/>
        </w:rPr>
        <w:t xml:space="preserve"> us</w:t>
      </w:r>
      <w:r w:rsidR="00B00207" w:rsidRPr="00AA38F0">
        <w:rPr>
          <w:lang w:val="en-US"/>
        </w:rPr>
        <w:t>ing</w:t>
      </w:r>
      <w:r w:rsidR="00B87620" w:rsidRPr="00AA38F0">
        <w:rPr>
          <w:lang w:val="en-US"/>
        </w:rPr>
        <w:t xml:space="preserve"> Fred</w:t>
      </w:r>
      <w:r w:rsidR="00B00207" w:rsidRPr="00AA38F0">
        <w:rPr>
          <w:lang w:val="en-US"/>
        </w:rPr>
        <w:t>; it enables performance and productivity, wherever you are</w:t>
      </w:r>
      <w:r w:rsidR="00D802D8" w:rsidRPr="00AA38F0">
        <w:rPr>
          <w:lang w:val="en-US"/>
        </w:rPr>
        <w:t xml:space="preserve">, </w:t>
      </w:r>
      <w:r w:rsidR="004235F2">
        <w:rPr>
          <w:lang w:val="en-US"/>
        </w:rPr>
        <w:t>employing</w:t>
      </w:r>
      <w:r w:rsidR="00D802D8" w:rsidRPr="00AA38F0">
        <w:rPr>
          <w:lang w:val="en-US"/>
        </w:rPr>
        <w:t xml:space="preserve"> the same user interface</w:t>
      </w:r>
      <w:r w:rsidR="00B87620" w:rsidRPr="00AA38F0">
        <w:rPr>
          <w:lang w:val="en-US"/>
        </w:rPr>
        <w:t>.</w:t>
      </w:r>
    </w:p>
    <w:p w14:paraId="679CF5D3" w14:textId="56DF8866" w:rsidR="001E01FC" w:rsidRPr="00AA38F0" w:rsidRDefault="00435042" w:rsidP="00435042">
      <w:pPr>
        <w:rPr>
          <w:lang w:val="en-US"/>
        </w:rPr>
      </w:pPr>
      <w:r w:rsidRPr="00435042">
        <w:rPr>
          <w:noProof/>
          <w:lang w:val="en-US" w:eastAsia="en-US"/>
        </w:rPr>
        <w:drawing>
          <wp:inline distT="0" distB="0" distL="0" distR="0" wp14:anchorId="7C0985CD" wp14:editId="0EFB5DB6">
            <wp:extent cx="6192520" cy="3122295"/>
            <wp:effectExtent l="152400" t="152400" r="360680" b="3638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2520" cy="31222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8F9452" w14:textId="0520F606" w:rsidR="007E0EC9" w:rsidRPr="00AA38F0" w:rsidRDefault="00D802D8" w:rsidP="00D802D8">
      <w:pPr>
        <w:spacing w:after="0"/>
        <w:jc w:val="center"/>
        <w:rPr>
          <w:i/>
          <w:sz w:val="16"/>
          <w:szCs w:val="16"/>
          <w:lang w:val="en-US"/>
        </w:rPr>
      </w:pPr>
      <w:r w:rsidRPr="00AA38F0">
        <w:rPr>
          <w:i/>
          <w:sz w:val="16"/>
          <w:szCs w:val="16"/>
          <w:lang w:val="en-US"/>
        </w:rPr>
        <w:t xml:space="preserve"> Navigation Tab in Fred.</w:t>
      </w:r>
    </w:p>
    <w:p w14:paraId="2FCDDA4D" w14:textId="77777777" w:rsidR="008F6B98" w:rsidRDefault="008F6B98">
      <w:pPr>
        <w:spacing w:after="200" w:line="276" w:lineRule="auto"/>
        <w:rPr>
          <w:rFonts w:asciiTheme="majorHAnsi" w:hAnsiTheme="majorHAnsi"/>
          <w:caps/>
          <w:color w:val="416C75"/>
          <w:sz w:val="32"/>
          <w:szCs w:val="32"/>
          <w:lang w:val="en-US"/>
        </w:rPr>
      </w:pPr>
      <w:bookmarkStart w:id="2" w:name="_Toc483990874"/>
      <w:r>
        <w:rPr>
          <w:lang w:val="en-US"/>
        </w:rPr>
        <w:br w:type="page"/>
      </w:r>
    </w:p>
    <w:p w14:paraId="1E39BA26" w14:textId="67407B7A" w:rsidR="004566E7" w:rsidRPr="00AA38F0" w:rsidRDefault="005E2DE7" w:rsidP="00710C34">
      <w:pPr>
        <w:pStyle w:val="Heading1"/>
        <w:rPr>
          <w:lang w:val="en-US"/>
        </w:rPr>
      </w:pPr>
      <w:r>
        <w:rPr>
          <w:lang w:val="en-US"/>
        </w:rPr>
        <w:lastRenderedPageBreak/>
        <w:t>What is new in Fred 3.</w:t>
      </w:r>
      <w:r w:rsidR="00DD3A51">
        <w:rPr>
          <w:lang w:val="en-US"/>
        </w:rPr>
        <w:t>5</w:t>
      </w:r>
      <w:bookmarkEnd w:id="2"/>
    </w:p>
    <w:p w14:paraId="75BF4768" w14:textId="5838E51C" w:rsidR="008344A5" w:rsidRPr="00B91B8A" w:rsidRDefault="00B00207" w:rsidP="00B91B8A">
      <w:pPr>
        <w:rPr>
          <w:lang w:val="en-US"/>
        </w:rPr>
      </w:pPr>
      <w:r w:rsidRPr="00AA38F0">
        <w:rPr>
          <w:lang w:val="en-US"/>
        </w:rPr>
        <w:t>The</w:t>
      </w:r>
      <w:r w:rsidR="00D802D8" w:rsidRPr="00AA38F0">
        <w:rPr>
          <w:lang w:val="en-US"/>
        </w:rPr>
        <w:t xml:space="preserve"> f</w:t>
      </w:r>
      <w:r w:rsidR="004566E7" w:rsidRPr="00AA38F0">
        <w:rPr>
          <w:lang w:val="en-US"/>
        </w:rPr>
        <w:t>ollowing functionalities have been added</w:t>
      </w:r>
      <w:r w:rsidR="007E6325" w:rsidRPr="00AA38F0">
        <w:rPr>
          <w:lang w:val="en-US"/>
        </w:rPr>
        <w:t xml:space="preserve"> or modified</w:t>
      </w:r>
      <w:r w:rsidR="006548CC" w:rsidRPr="00AA38F0">
        <w:rPr>
          <w:lang w:val="en-US"/>
        </w:rPr>
        <w:t xml:space="preserve"> in this release:</w:t>
      </w:r>
    </w:p>
    <w:p w14:paraId="28AB73F0" w14:textId="77777777" w:rsidR="004C7595" w:rsidRDefault="004C7595" w:rsidP="00AF25ED">
      <w:pPr>
        <w:spacing w:after="0" w:line="240" w:lineRule="auto"/>
        <w:rPr>
          <w:b/>
          <w:highlight w:val="green"/>
          <w:lang w:val="en-US"/>
        </w:rPr>
      </w:pPr>
    </w:p>
    <w:p w14:paraId="7F931EFC" w14:textId="77777777" w:rsidR="004C7595" w:rsidRPr="00074E9B" w:rsidRDefault="004C7595" w:rsidP="004C7595">
      <w:pPr>
        <w:spacing w:after="0" w:line="240" w:lineRule="auto"/>
        <w:rPr>
          <w:b/>
          <w:lang w:val="en-US"/>
        </w:rPr>
      </w:pPr>
      <w:r w:rsidRPr="00074E9B">
        <w:rPr>
          <w:b/>
          <w:lang w:val="en-US"/>
        </w:rPr>
        <w:t>Filtering Columns</w:t>
      </w:r>
    </w:p>
    <w:p w14:paraId="7E797774" w14:textId="1D1C3361" w:rsidR="004C7595" w:rsidRPr="00074E9B" w:rsidRDefault="002B78CB" w:rsidP="004C7595">
      <w:pPr>
        <w:pStyle w:val="ListParagraph"/>
        <w:numPr>
          <w:ilvl w:val="0"/>
          <w:numId w:val="45"/>
        </w:numPr>
        <w:spacing w:before="100" w:beforeAutospacing="1" w:after="100" w:afterAutospacing="1" w:line="240" w:lineRule="auto"/>
        <w:rPr>
          <w:lang w:val="en-US"/>
        </w:rPr>
      </w:pPr>
      <w:r>
        <w:rPr>
          <w:lang w:val="en-US"/>
        </w:rPr>
        <w:t xml:space="preserve">New functionality has been added to allow the ability to filter columns </w:t>
      </w:r>
      <w:r w:rsidR="00DC3864">
        <w:rPr>
          <w:lang w:val="en-US"/>
        </w:rPr>
        <w:t>as a Fred user</w:t>
      </w:r>
    </w:p>
    <w:p w14:paraId="14B66898" w14:textId="60C4F1B4" w:rsidR="00AF25ED" w:rsidRPr="00074E9B" w:rsidRDefault="00132FAA" w:rsidP="00AF25ED">
      <w:pPr>
        <w:spacing w:after="0" w:line="240" w:lineRule="auto"/>
        <w:rPr>
          <w:b/>
          <w:lang w:val="en-US"/>
        </w:rPr>
      </w:pPr>
      <w:r w:rsidRPr="00074E9B">
        <w:rPr>
          <w:b/>
          <w:lang w:val="en-US"/>
        </w:rPr>
        <w:t>Smart Folders</w:t>
      </w:r>
    </w:p>
    <w:p w14:paraId="6B063622" w14:textId="32327CCD" w:rsidR="00AF25ED" w:rsidRPr="004235F2" w:rsidRDefault="0003102B" w:rsidP="004235F2">
      <w:pPr>
        <w:pStyle w:val="ListParagraph"/>
        <w:numPr>
          <w:ilvl w:val="0"/>
          <w:numId w:val="48"/>
        </w:numPr>
        <w:spacing w:before="100" w:beforeAutospacing="1" w:after="100" w:afterAutospacing="1" w:line="240" w:lineRule="auto"/>
        <w:rPr>
          <w:lang w:val="es-ES"/>
        </w:rPr>
      </w:pPr>
      <w:r w:rsidRPr="004235F2">
        <w:rPr>
          <w:lang w:val="en-US"/>
        </w:rPr>
        <w:t>Support of Alf</w:t>
      </w:r>
      <w:r w:rsidR="004235F2" w:rsidRPr="004235F2">
        <w:rPr>
          <w:lang w:val="en-US"/>
        </w:rPr>
        <w:t>resco Smart Folders - display</w:t>
      </w:r>
      <w:r w:rsidRPr="004235F2">
        <w:rPr>
          <w:lang w:val="en-US"/>
        </w:rPr>
        <w:t xml:space="preserve"> the results of a query in a folder format</w:t>
      </w:r>
      <w:r w:rsidR="007353C5" w:rsidRPr="004235F2">
        <w:rPr>
          <w:lang w:val="en-US"/>
        </w:rPr>
        <w:t xml:space="preserve"> without creating a physical folder to present i</w:t>
      </w:r>
      <w:r w:rsidR="004235F2" w:rsidRPr="004235F2">
        <w:rPr>
          <w:lang w:val="en-US"/>
        </w:rPr>
        <w:t>t in the repository and create</w:t>
      </w:r>
      <w:r w:rsidR="007353C5" w:rsidRPr="004235F2">
        <w:rPr>
          <w:lang w:val="en-US"/>
        </w:rPr>
        <w:t xml:space="preserve"> dynamically the results.</w:t>
      </w:r>
    </w:p>
    <w:p w14:paraId="61DF838A" w14:textId="59030490" w:rsidR="00566D1D" w:rsidRPr="00445081" w:rsidRDefault="00566D1D" w:rsidP="00566D1D">
      <w:pPr>
        <w:spacing w:before="100" w:beforeAutospacing="1" w:after="100" w:afterAutospacing="1" w:line="240" w:lineRule="auto"/>
        <w:rPr>
          <w:b/>
          <w:lang w:val="en-US"/>
        </w:rPr>
      </w:pPr>
      <w:r w:rsidRPr="00445081">
        <w:rPr>
          <w:b/>
          <w:lang w:val="en-US"/>
        </w:rPr>
        <w:t>Category Manager</w:t>
      </w:r>
    </w:p>
    <w:p w14:paraId="2ADF52B3" w14:textId="6247EDB4" w:rsidR="00295DCB" w:rsidRPr="00445081" w:rsidRDefault="00295DCB" w:rsidP="00295DCB">
      <w:pPr>
        <w:pStyle w:val="ListParagraph"/>
        <w:numPr>
          <w:ilvl w:val="0"/>
          <w:numId w:val="48"/>
        </w:numPr>
        <w:spacing w:after="0" w:line="240" w:lineRule="auto"/>
        <w:rPr>
          <w:b/>
          <w:lang w:val="en-US"/>
        </w:rPr>
      </w:pPr>
      <w:r w:rsidRPr="00445081">
        <w:rPr>
          <w:lang w:val="en-US"/>
        </w:rPr>
        <w:t>The category manager is an a</w:t>
      </w:r>
      <w:r w:rsidR="0048720C" w:rsidRPr="00445081">
        <w:rPr>
          <w:lang w:val="en-US"/>
        </w:rPr>
        <w:t xml:space="preserve">dministrative tool </w:t>
      </w:r>
      <w:r w:rsidRPr="00445081">
        <w:rPr>
          <w:lang w:val="en-US"/>
        </w:rPr>
        <w:t>enabling Alfresco administrators to manage (create/rename/delete) categories in Alfresco. This tool is available only in the admin view of Fred</w:t>
      </w:r>
      <w:r w:rsidR="007E09D5" w:rsidRPr="00445081">
        <w:rPr>
          <w:lang w:val="en-US"/>
        </w:rPr>
        <w:t>.</w:t>
      </w:r>
    </w:p>
    <w:p w14:paraId="0803A948" w14:textId="77777777" w:rsidR="00295DCB" w:rsidRDefault="00295DCB" w:rsidP="00295DCB">
      <w:pPr>
        <w:spacing w:after="0" w:line="240" w:lineRule="auto"/>
        <w:rPr>
          <w:b/>
          <w:lang w:val="en-US"/>
        </w:rPr>
      </w:pPr>
    </w:p>
    <w:p w14:paraId="5D93177D" w14:textId="644D6409" w:rsidR="005270D2" w:rsidRPr="00295DCB" w:rsidRDefault="0025368D" w:rsidP="00295DCB">
      <w:pPr>
        <w:spacing w:after="0" w:line="240" w:lineRule="auto"/>
        <w:rPr>
          <w:b/>
          <w:lang w:val="en-US"/>
        </w:rPr>
      </w:pPr>
      <w:r w:rsidRPr="00295DCB">
        <w:rPr>
          <w:b/>
          <w:lang w:val="en-US"/>
        </w:rPr>
        <w:t>Improved Cache Speed</w:t>
      </w:r>
      <w:r w:rsidR="005F5A7F" w:rsidRPr="00295DCB">
        <w:rPr>
          <w:b/>
          <w:lang w:val="en-US"/>
        </w:rPr>
        <w:t xml:space="preserve"> &amp; Performance</w:t>
      </w:r>
    </w:p>
    <w:p w14:paraId="019DA66D" w14:textId="479FE1EC" w:rsidR="0004486D" w:rsidRPr="000C6DB2" w:rsidRDefault="004235F2" w:rsidP="008344A5">
      <w:pPr>
        <w:pStyle w:val="ListParagraph"/>
        <w:numPr>
          <w:ilvl w:val="0"/>
          <w:numId w:val="32"/>
        </w:numPr>
        <w:spacing w:before="100" w:beforeAutospacing="1" w:after="100" w:afterAutospacing="1" w:line="240" w:lineRule="auto"/>
        <w:rPr>
          <w:lang w:val="en-US"/>
        </w:rPr>
      </w:pPr>
      <w:r>
        <w:rPr>
          <w:lang w:val="en-US"/>
        </w:rPr>
        <w:t>P</w:t>
      </w:r>
      <w:r w:rsidR="008344A5" w:rsidRPr="000C6DB2">
        <w:rPr>
          <w:lang w:val="en-US"/>
        </w:rPr>
        <w:t>erformance enhancements</w:t>
      </w:r>
      <w:r w:rsidR="00DC14FF" w:rsidRPr="000C6DB2">
        <w:rPr>
          <w:lang w:val="en-US"/>
        </w:rPr>
        <w:t xml:space="preserve"> in multiple area</w:t>
      </w:r>
      <w:r w:rsidR="00AF25ED" w:rsidRPr="000C6DB2">
        <w:rPr>
          <w:lang w:val="en-US"/>
        </w:rPr>
        <w:t>s of the user interface</w:t>
      </w:r>
      <w:r w:rsidR="005F5A7F">
        <w:rPr>
          <w:lang w:val="en-US"/>
        </w:rPr>
        <w:t xml:space="preserve"> have been implemented including improvement of the cache speed within Fred</w:t>
      </w:r>
    </w:p>
    <w:p w14:paraId="18066157" w14:textId="3B099B01" w:rsidR="003940F9" w:rsidRPr="00AA38F0" w:rsidRDefault="005E2DE7" w:rsidP="00710C34">
      <w:pPr>
        <w:pStyle w:val="Heading1"/>
        <w:rPr>
          <w:lang w:val="en-US"/>
        </w:rPr>
      </w:pPr>
      <w:bookmarkStart w:id="3" w:name="_Toc483990875"/>
      <w:r>
        <w:rPr>
          <w:lang w:val="en-US"/>
        </w:rPr>
        <w:t>Installation requirements</w:t>
      </w:r>
      <w:bookmarkEnd w:id="3"/>
    </w:p>
    <w:p w14:paraId="47D113DC" w14:textId="281061D1" w:rsidR="00471FC5" w:rsidRPr="00AA38F0" w:rsidRDefault="00724E08" w:rsidP="00471FC5">
      <w:pPr>
        <w:rPr>
          <w:lang w:val="en-US"/>
        </w:rPr>
      </w:pPr>
      <w:r w:rsidRPr="00AA38F0">
        <w:rPr>
          <w:lang w:val="en-US"/>
        </w:rPr>
        <w:t>Minimum requirement for installing Fred are:</w:t>
      </w:r>
    </w:p>
    <w:p w14:paraId="3AF3A851" w14:textId="77777777" w:rsidR="00EC1C59" w:rsidRPr="00AA38F0" w:rsidRDefault="00606E0C" w:rsidP="00103573">
      <w:pPr>
        <w:pStyle w:val="ListParagraph"/>
        <w:numPr>
          <w:ilvl w:val="0"/>
          <w:numId w:val="18"/>
        </w:numPr>
        <w:rPr>
          <w:lang w:val="en-US"/>
        </w:rPr>
      </w:pPr>
      <w:r w:rsidRPr="00AA38F0">
        <w:rPr>
          <w:lang w:val="en-US"/>
        </w:rPr>
        <w:t>OS: Vista SP2</w:t>
      </w:r>
      <w:r w:rsidR="00724E08" w:rsidRPr="00AA38F0">
        <w:rPr>
          <w:lang w:val="en-US"/>
        </w:rPr>
        <w:t>, Win 7 SP1</w:t>
      </w:r>
      <w:r w:rsidRPr="00AA38F0">
        <w:rPr>
          <w:lang w:val="en-US"/>
        </w:rPr>
        <w:t xml:space="preserve"> or higher</w:t>
      </w:r>
    </w:p>
    <w:p w14:paraId="308CEEDD" w14:textId="77777777" w:rsidR="00EC1C59" w:rsidRPr="00AA38F0" w:rsidRDefault="00724E08" w:rsidP="00103573">
      <w:pPr>
        <w:pStyle w:val="ListParagraph"/>
        <w:numPr>
          <w:ilvl w:val="0"/>
          <w:numId w:val="18"/>
        </w:numPr>
        <w:rPr>
          <w:lang w:val="en-US"/>
        </w:rPr>
      </w:pPr>
      <w:r w:rsidRPr="00AA38F0">
        <w:rPr>
          <w:lang w:val="en-US"/>
        </w:rPr>
        <w:t>.N</w:t>
      </w:r>
      <w:r w:rsidR="003F378A" w:rsidRPr="00AA38F0">
        <w:rPr>
          <w:lang w:val="en-US"/>
        </w:rPr>
        <w:t>ET</w:t>
      </w:r>
      <w:r w:rsidRPr="00AA38F0">
        <w:rPr>
          <w:lang w:val="en-US"/>
        </w:rPr>
        <w:t xml:space="preserve"> </w:t>
      </w:r>
      <w:r w:rsidR="003F378A" w:rsidRPr="00AA38F0">
        <w:rPr>
          <w:lang w:val="en-US"/>
        </w:rPr>
        <w:t>F</w:t>
      </w:r>
      <w:r w:rsidR="004E7BD7" w:rsidRPr="00AA38F0">
        <w:rPr>
          <w:lang w:val="en-US"/>
        </w:rPr>
        <w:t xml:space="preserve">ramework </w:t>
      </w:r>
      <w:r w:rsidR="00BA5609" w:rsidRPr="00AA38F0">
        <w:rPr>
          <w:lang w:val="en-US"/>
        </w:rPr>
        <w:t>4</w:t>
      </w:r>
      <w:r w:rsidRPr="00AA38F0">
        <w:rPr>
          <w:lang w:val="en-US"/>
        </w:rPr>
        <w:t>.5</w:t>
      </w:r>
    </w:p>
    <w:p w14:paraId="29B45A0C" w14:textId="1785616D" w:rsidR="00C40998" w:rsidRPr="00AA38F0" w:rsidRDefault="00323484" w:rsidP="00103573">
      <w:pPr>
        <w:pStyle w:val="ListParagraph"/>
        <w:numPr>
          <w:ilvl w:val="0"/>
          <w:numId w:val="18"/>
        </w:numPr>
        <w:rPr>
          <w:lang w:val="en-US"/>
        </w:rPr>
      </w:pPr>
      <w:r w:rsidRPr="00AA38F0">
        <w:rPr>
          <w:lang w:val="en-US"/>
        </w:rPr>
        <w:t>9</w:t>
      </w:r>
      <w:r w:rsidR="00724E08" w:rsidRPr="00AA38F0">
        <w:rPr>
          <w:lang w:val="en-US"/>
        </w:rPr>
        <w:t>0 Mb of available disk space</w:t>
      </w:r>
      <w:r w:rsidR="00B47C8F" w:rsidRPr="00AA38F0">
        <w:rPr>
          <w:lang w:val="en-US"/>
        </w:rPr>
        <w:t>: initial installation and first server</w:t>
      </w:r>
    </w:p>
    <w:p w14:paraId="06EF35F6" w14:textId="19081252" w:rsidR="00C40998" w:rsidRPr="00AA38F0" w:rsidRDefault="00724E08" w:rsidP="00662625">
      <w:pPr>
        <w:spacing w:before="100" w:beforeAutospacing="1" w:after="100" w:afterAutospacing="1" w:line="240" w:lineRule="auto"/>
        <w:rPr>
          <w:lang w:val="en-US" w:eastAsia="en-US"/>
        </w:rPr>
      </w:pPr>
      <w:r w:rsidRPr="00AA38F0">
        <w:rPr>
          <w:lang w:val="en-US" w:eastAsia="en-US"/>
        </w:rPr>
        <w:t>For Outlook 2003</w:t>
      </w:r>
      <w:r w:rsidR="00B96AC1" w:rsidRPr="00AA38F0">
        <w:rPr>
          <w:lang w:val="en-US" w:eastAsia="en-US"/>
        </w:rPr>
        <w:t xml:space="preserve"> integration</w:t>
      </w:r>
      <w:r w:rsidRPr="00AA38F0">
        <w:rPr>
          <w:lang w:val="en-US" w:eastAsia="en-US"/>
        </w:rPr>
        <w:t>:</w:t>
      </w:r>
      <w:r w:rsidR="00662625" w:rsidRPr="00AA38F0">
        <w:rPr>
          <w:lang w:val="en-US" w:eastAsia="en-US"/>
        </w:rPr>
        <w:t xml:space="preserve"> </w:t>
      </w:r>
      <w:r w:rsidRPr="00AA38F0">
        <w:rPr>
          <w:lang w:val="en-US" w:eastAsia="en-US"/>
        </w:rPr>
        <w:t>PIA 2003 - Primary Interop Assemblies</w:t>
      </w:r>
    </w:p>
    <w:p w14:paraId="21F5C94E" w14:textId="29EE873B" w:rsidR="00662625" w:rsidRPr="00AA38F0" w:rsidRDefault="00662625" w:rsidP="00662625">
      <w:pPr>
        <w:spacing w:before="100" w:beforeAutospacing="1" w:after="100" w:afterAutospacing="1" w:line="240" w:lineRule="auto"/>
        <w:rPr>
          <w:lang w:val="en-US" w:eastAsia="en-US"/>
        </w:rPr>
      </w:pPr>
      <w:r w:rsidRPr="00AA38F0">
        <w:rPr>
          <w:lang w:val="en-US" w:eastAsia="en-US"/>
        </w:rPr>
        <w:t xml:space="preserve">For Edit Online: </w:t>
      </w:r>
      <w:r w:rsidR="00931729" w:rsidRPr="00AA38F0">
        <w:rPr>
          <w:lang w:val="en-US" w:eastAsia="en-US"/>
        </w:rPr>
        <w:t xml:space="preserve">MS </w:t>
      </w:r>
      <w:r w:rsidRPr="00AA38F0">
        <w:rPr>
          <w:lang w:val="en-US" w:eastAsia="en-US"/>
        </w:rPr>
        <w:t>Office 20</w:t>
      </w:r>
      <w:r w:rsidR="00B96AC1" w:rsidRPr="00AA38F0">
        <w:rPr>
          <w:lang w:val="en-US" w:eastAsia="en-US"/>
        </w:rPr>
        <w:t>11</w:t>
      </w:r>
      <w:r w:rsidR="00931729" w:rsidRPr="00AA38F0">
        <w:rPr>
          <w:lang w:val="en-US" w:eastAsia="en-US"/>
        </w:rPr>
        <w:t xml:space="preserve"> or higher</w:t>
      </w:r>
    </w:p>
    <w:p w14:paraId="6D386BE2" w14:textId="1535BFCB" w:rsidR="004D7A02" w:rsidRPr="00AA38F0" w:rsidRDefault="004D7A02" w:rsidP="004D7A02">
      <w:pPr>
        <w:spacing w:before="100" w:beforeAutospacing="1" w:after="100" w:afterAutospacing="1" w:line="240" w:lineRule="auto"/>
        <w:rPr>
          <w:lang w:val="en-US" w:eastAsia="en-US"/>
        </w:rPr>
      </w:pPr>
      <w:r w:rsidRPr="00AA38F0">
        <w:rPr>
          <w:lang w:val="en-US" w:eastAsia="en-US"/>
        </w:rPr>
        <w:t xml:space="preserve">Convert </w:t>
      </w:r>
      <w:r w:rsidR="00931729" w:rsidRPr="00AA38F0">
        <w:rPr>
          <w:lang w:val="en-US" w:eastAsia="en-US"/>
        </w:rPr>
        <w:t>t</w:t>
      </w:r>
      <w:r w:rsidRPr="00AA38F0">
        <w:rPr>
          <w:lang w:val="en-US" w:eastAsia="en-US"/>
        </w:rPr>
        <w:t>o PDF: MS Office 2007 or higher</w:t>
      </w:r>
    </w:p>
    <w:p w14:paraId="288F9FEF" w14:textId="5242B638" w:rsidR="009A324B" w:rsidRPr="00AA38F0" w:rsidRDefault="009A324B" w:rsidP="004D7A02">
      <w:pPr>
        <w:spacing w:before="100" w:beforeAutospacing="1" w:after="100" w:afterAutospacing="1" w:line="240" w:lineRule="auto"/>
        <w:rPr>
          <w:lang w:val="en-US" w:eastAsia="en-US"/>
        </w:rPr>
      </w:pPr>
      <w:r w:rsidRPr="00AA38F0">
        <w:rPr>
          <w:lang w:val="en-US" w:eastAsia="en-US"/>
        </w:rPr>
        <w:t xml:space="preserve">Compare documents: </w:t>
      </w:r>
      <w:r w:rsidR="008C520E" w:rsidRPr="00AA38F0">
        <w:rPr>
          <w:lang w:val="en-US" w:eastAsia="en-US"/>
        </w:rPr>
        <w:t>MS WORD 2007 or</w:t>
      </w:r>
      <w:r w:rsidRPr="00AA38F0">
        <w:rPr>
          <w:lang w:val="en-US" w:eastAsia="en-US"/>
        </w:rPr>
        <w:t xml:space="preserve"> higher</w:t>
      </w:r>
    </w:p>
    <w:p w14:paraId="28F75DC8" w14:textId="2F806FDF" w:rsidR="004E7BD7" w:rsidRPr="00AA38F0" w:rsidRDefault="004E7BD7" w:rsidP="004D7A02">
      <w:pPr>
        <w:spacing w:before="100" w:beforeAutospacing="1" w:after="100" w:afterAutospacing="1" w:line="240" w:lineRule="auto"/>
        <w:rPr>
          <w:lang w:val="en-US" w:eastAsia="en-US"/>
        </w:rPr>
      </w:pPr>
      <w:r w:rsidRPr="00AA38F0">
        <w:rPr>
          <w:lang w:val="en-US" w:eastAsia="en-US"/>
        </w:rPr>
        <w:t>Metadata auto completion: requires SOLR</w:t>
      </w:r>
      <w:r w:rsidR="00606E0C" w:rsidRPr="00AA38F0">
        <w:rPr>
          <w:lang w:val="en-US" w:eastAsia="en-US"/>
        </w:rPr>
        <w:t>-based search</w:t>
      </w:r>
      <w:r w:rsidRPr="00AA38F0">
        <w:rPr>
          <w:lang w:val="en-US" w:eastAsia="en-US"/>
        </w:rPr>
        <w:t xml:space="preserve"> on the Alfresco server</w:t>
      </w:r>
    </w:p>
    <w:p w14:paraId="34D57FD9" w14:textId="6D5092FA" w:rsidR="009A324B" w:rsidRPr="00AA38F0" w:rsidRDefault="009A324B" w:rsidP="004D7A02">
      <w:pPr>
        <w:spacing w:before="100" w:beforeAutospacing="1" w:after="100" w:afterAutospacing="1" w:line="240" w:lineRule="auto"/>
        <w:rPr>
          <w:lang w:val="en-US" w:eastAsia="en-US"/>
        </w:rPr>
      </w:pPr>
      <w:r w:rsidRPr="00AA38F0">
        <w:rPr>
          <w:lang w:val="en-US" w:eastAsia="en-US"/>
        </w:rPr>
        <w:t>Facetted search: requires SOLR</w:t>
      </w:r>
      <w:r w:rsidR="00606E0C" w:rsidRPr="00AA38F0">
        <w:rPr>
          <w:lang w:val="en-US" w:eastAsia="en-US"/>
        </w:rPr>
        <w:t>-based search</w:t>
      </w:r>
      <w:r w:rsidRPr="00AA38F0">
        <w:rPr>
          <w:lang w:val="en-US" w:eastAsia="en-US"/>
        </w:rPr>
        <w:t xml:space="preserve"> on the Alfresco server</w:t>
      </w:r>
    </w:p>
    <w:p w14:paraId="7D967887" w14:textId="1A1C1E20" w:rsidR="00A854C3" w:rsidRPr="00AA38F0" w:rsidRDefault="005E2DE7" w:rsidP="00710C34">
      <w:pPr>
        <w:pStyle w:val="Heading1"/>
        <w:rPr>
          <w:lang w:val="en-US"/>
        </w:rPr>
      </w:pPr>
      <w:bookmarkStart w:id="4" w:name="_Toc483990876"/>
      <w:r>
        <w:rPr>
          <w:lang w:val="en-US"/>
        </w:rPr>
        <w:t>Installation instructions</w:t>
      </w:r>
      <w:bookmarkEnd w:id="4"/>
    </w:p>
    <w:p w14:paraId="109AC4F0" w14:textId="24436C27" w:rsidR="00471FC5" w:rsidRPr="00AA38F0" w:rsidRDefault="00724E08" w:rsidP="00042771">
      <w:pPr>
        <w:rPr>
          <w:lang w:val="en-US"/>
        </w:rPr>
      </w:pPr>
      <w:r w:rsidRPr="00AA38F0">
        <w:rPr>
          <w:lang w:val="en-US"/>
        </w:rPr>
        <w:t xml:space="preserve">Contact your system administrator for more information about </w:t>
      </w:r>
      <w:r w:rsidR="00FE2766">
        <w:rPr>
          <w:lang w:val="en-US"/>
        </w:rPr>
        <w:t>the location of</w:t>
      </w:r>
      <w:r w:rsidRPr="00AA38F0">
        <w:rPr>
          <w:lang w:val="en-US"/>
        </w:rPr>
        <w:t xml:space="preserve"> the Fred </w:t>
      </w:r>
      <w:r w:rsidR="006372BA" w:rsidRPr="00AA38F0">
        <w:rPr>
          <w:lang w:val="en-US"/>
        </w:rPr>
        <w:t>s</w:t>
      </w:r>
      <w:r w:rsidRPr="00AA38F0">
        <w:rPr>
          <w:lang w:val="en-US"/>
        </w:rPr>
        <w:t>et-up file.</w:t>
      </w:r>
    </w:p>
    <w:p w14:paraId="1C81E243" w14:textId="77777777" w:rsidR="00471FC5" w:rsidRPr="00AA38F0" w:rsidRDefault="00724E08" w:rsidP="00103573">
      <w:pPr>
        <w:pStyle w:val="ListParagraph"/>
        <w:numPr>
          <w:ilvl w:val="0"/>
          <w:numId w:val="10"/>
        </w:numPr>
        <w:rPr>
          <w:lang w:val="en-US"/>
        </w:rPr>
      </w:pPr>
      <w:r w:rsidRPr="00AA38F0">
        <w:rPr>
          <w:lang w:val="en-US"/>
        </w:rPr>
        <w:lastRenderedPageBreak/>
        <w:t>Download the set-up file to your local disk.</w:t>
      </w:r>
    </w:p>
    <w:p w14:paraId="3DD1EB39" w14:textId="31468673" w:rsidR="00471FC5" w:rsidRDefault="00724E08" w:rsidP="00103573">
      <w:pPr>
        <w:pStyle w:val="ListParagraph"/>
        <w:numPr>
          <w:ilvl w:val="0"/>
          <w:numId w:val="10"/>
        </w:numPr>
        <w:rPr>
          <w:lang w:val="en-US"/>
        </w:rPr>
      </w:pPr>
      <w:r w:rsidRPr="00AA38F0">
        <w:rPr>
          <w:lang w:val="en-US"/>
        </w:rPr>
        <w:t xml:space="preserve">Open the folder </w:t>
      </w:r>
      <w:r w:rsidR="006372BA" w:rsidRPr="00AA38F0">
        <w:rPr>
          <w:lang w:val="en-US"/>
        </w:rPr>
        <w:t>from the</w:t>
      </w:r>
      <w:r w:rsidRPr="00AA38F0">
        <w:rPr>
          <w:lang w:val="en-US"/>
        </w:rPr>
        <w:t xml:space="preserve"> fred-trial-setup.exe file</w:t>
      </w:r>
      <w:r w:rsidR="006372BA" w:rsidRPr="00AA38F0">
        <w:rPr>
          <w:lang w:val="en-US"/>
        </w:rPr>
        <w:t xml:space="preserve"> download locati</w:t>
      </w:r>
      <w:r w:rsidR="0084644E" w:rsidRPr="00AA38F0">
        <w:rPr>
          <w:lang w:val="en-US"/>
        </w:rPr>
        <w:t>on</w:t>
      </w:r>
      <w:r w:rsidR="00370B2A" w:rsidRPr="00AA38F0">
        <w:rPr>
          <w:lang w:val="en-US"/>
        </w:rPr>
        <w:t xml:space="preserve"> </w:t>
      </w:r>
      <w:r w:rsidRPr="00AA38F0">
        <w:rPr>
          <w:lang w:val="en-US"/>
        </w:rPr>
        <w:t>and double click</w:t>
      </w:r>
      <w:r w:rsidR="00A52EF6" w:rsidRPr="00AA38F0">
        <w:rPr>
          <w:lang w:val="en-US"/>
        </w:rPr>
        <w:t xml:space="preserve"> on</w:t>
      </w:r>
      <w:r w:rsidRPr="00AA38F0">
        <w:rPr>
          <w:lang w:val="en-US"/>
        </w:rPr>
        <w:t xml:space="preserve"> it.</w:t>
      </w:r>
    </w:p>
    <w:p w14:paraId="3939BD1A" w14:textId="237F9F16" w:rsidR="00AE3B66" w:rsidRPr="00AA38F0" w:rsidRDefault="00B36BF7" w:rsidP="000367AB">
      <w:pPr>
        <w:pStyle w:val="ListParagraph"/>
        <w:jc w:val="center"/>
        <w:rPr>
          <w:lang w:val="en-US"/>
        </w:rPr>
      </w:pPr>
      <w:r>
        <w:rPr>
          <w:noProof/>
        </w:rPr>
        <w:drawing>
          <wp:inline distT="0" distB="0" distL="0" distR="0" wp14:anchorId="1F0ED499" wp14:editId="23EA0723">
            <wp:extent cx="4764024" cy="3712464"/>
            <wp:effectExtent l="0" t="0" r="0" b="2540"/>
            <wp:docPr id="284" name="Picture 284" descr="C:\Users\Deyan Atanasov\AppData\Local\Microsoft\Windows\INetCache\Content.Word\Fred_Installation_Scree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4024" cy="3712464"/>
                    </a:xfrm>
                    <a:prstGeom prst="rect">
                      <a:avLst/>
                    </a:prstGeom>
                    <a:noFill/>
                    <a:ln>
                      <a:noFill/>
                    </a:ln>
                  </pic:spPr>
                </pic:pic>
              </a:graphicData>
            </a:graphic>
          </wp:inline>
        </w:drawing>
      </w:r>
    </w:p>
    <w:p w14:paraId="77186EA6" w14:textId="15485E26" w:rsidR="0044499E" w:rsidRDefault="00724E08" w:rsidP="00103573">
      <w:pPr>
        <w:pStyle w:val="ListParagraph"/>
        <w:numPr>
          <w:ilvl w:val="0"/>
          <w:numId w:val="10"/>
        </w:numPr>
        <w:rPr>
          <w:lang w:val="en-US"/>
        </w:rPr>
      </w:pPr>
      <w:r w:rsidRPr="00AA38F0">
        <w:rPr>
          <w:lang w:val="en-US"/>
        </w:rPr>
        <w:t>Click on next.</w:t>
      </w:r>
    </w:p>
    <w:p w14:paraId="145099BF" w14:textId="52B175C5" w:rsidR="00BF78AF" w:rsidRPr="00BF78AF" w:rsidRDefault="00302F7E" w:rsidP="000367AB">
      <w:pPr>
        <w:jc w:val="center"/>
        <w:rPr>
          <w:lang w:val="en-US"/>
        </w:rPr>
      </w:pPr>
      <w:r>
        <w:rPr>
          <w:noProof/>
          <w:lang w:val="en-US" w:eastAsia="en-US"/>
        </w:rPr>
        <w:drawing>
          <wp:inline distT="0" distB="0" distL="0" distR="0" wp14:anchorId="0BCA3387" wp14:editId="7DCEE87B">
            <wp:extent cx="4743450" cy="3714750"/>
            <wp:effectExtent l="0" t="0" r="0" b="0"/>
            <wp:docPr id="53" name="Picture 53" descr="C:\Users\Deyan Atanasov\AppData\Local\Microsoft\Windows\INetCache\Content.Word\Fred_Installation_Scree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3714750"/>
                    </a:xfrm>
                    <a:prstGeom prst="rect">
                      <a:avLst/>
                    </a:prstGeom>
                    <a:noFill/>
                    <a:ln>
                      <a:noFill/>
                    </a:ln>
                  </pic:spPr>
                </pic:pic>
              </a:graphicData>
            </a:graphic>
          </wp:inline>
        </w:drawing>
      </w:r>
    </w:p>
    <w:p w14:paraId="7F59DF32" w14:textId="26EC7787" w:rsidR="0044499E" w:rsidRPr="00AA38F0" w:rsidRDefault="0044499E" w:rsidP="007E6FE3">
      <w:pPr>
        <w:ind w:left="360"/>
        <w:jc w:val="center"/>
        <w:rPr>
          <w:lang w:val="en-US"/>
        </w:rPr>
      </w:pPr>
    </w:p>
    <w:p w14:paraId="35D47BF9" w14:textId="27C682E6" w:rsidR="00042771" w:rsidRPr="00AA38F0" w:rsidRDefault="00724E08" w:rsidP="00103573">
      <w:pPr>
        <w:pStyle w:val="ListParagraph"/>
        <w:numPr>
          <w:ilvl w:val="0"/>
          <w:numId w:val="10"/>
        </w:numPr>
        <w:rPr>
          <w:lang w:val="en-US"/>
        </w:rPr>
      </w:pPr>
      <w:r w:rsidRPr="00AA38F0">
        <w:rPr>
          <w:lang w:val="en-US"/>
        </w:rPr>
        <w:t>I</w:t>
      </w:r>
      <w:r w:rsidR="006372BA" w:rsidRPr="00AA38F0">
        <w:rPr>
          <w:lang w:val="en-US"/>
        </w:rPr>
        <w:t>f</w:t>
      </w:r>
      <w:r w:rsidRPr="00AA38F0">
        <w:rPr>
          <w:lang w:val="en-US"/>
        </w:rPr>
        <w:t xml:space="preserve"> you do not want to use the standard setting, browse</w:t>
      </w:r>
      <w:r w:rsidR="00FE2766">
        <w:rPr>
          <w:lang w:val="en-US"/>
        </w:rPr>
        <w:t xml:space="preserve"> to the folder in which you wish</w:t>
      </w:r>
      <w:r w:rsidRPr="00AA38F0">
        <w:rPr>
          <w:lang w:val="en-US"/>
        </w:rPr>
        <w:t xml:space="preserve"> to install </w:t>
      </w:r>
      <w:r w:rsidR="00DD4A67" w:rsidRPr="00AA38F0">
        <w:rPr>
          <w:lang w:val="en-US"/>
        </w:rPr>
        <w:t>the Fred application. Click on “I</w:t>
      </w:r>
      <w:r w:rsidRPr="00AA38F0">
        <w:rPr>
          <w:lang w:val="en-US"/>
        </w:rPr>
        <w:t>nstall</w:t>
      </w:r>
      <w:r w:rsidR="00DD4A67" w:rsidRPr="00AA38F0">
        <w:rPr>
          <w:lang w:val="en-US"/>
        </w:rPr>
        <w:t>”</w:t>
      </w:r>
      <w:r w:rsidRPr="00AA38F0">
        <w:rPr>
          <w:lang w:val="en-US"/>
        </w:rPr>
        <w:t>.</w:t>
      </w:r>
    </w:p>
    <w:p w14:paraId="33A4CE35" w14:textId="0F5E1623" w:rsidR="0044499E" w:rsidRPr="00AA38F0" w:rsidRDefault="00724E08" w:rsidP="00103573">
      <w:pPr>
        <w:pStyle w:val="ListParagraph"/>
        <w:numPr>
          <w:ilvl w:val="0"/>
          <w:numId w:val="10"/>
        </w:numPr>
        <w:rPr>
          <w:lang w:val="en-US"/>
        </w:rPr>
      </w:pPr>
      <w:r w:rsidRPr="00AA38F0">
        <w:rPr>
          <w:lang w:val="en-US"/>
        </w:rPr>
        <w:lastRenderedPageBreak/>
        <w:t xml:space="preserve">The application is now </w:t>
      </w:r>
      <w:r w:rsidR="00915B86" w:rsidRPr="00AA38F0">
        <w:rPr>
          <w:lang w:val="en-US"/>
        </w:rPr>
        <w:t xml:space="preserve">being </w:t>
      </w:r>
      <w:r w:rsidRPr="00AA38F0">
        <w:rPr>
          <w:lang w:val="en-US"/>
        </w:rPr>
        <w:t>installed.</w:t>
      </w:r>
    </w:p>
    <w:p w14:paraId="71AF0DBA" w14:textId="3212297E" w:rsidR="00042771" w:rsidRPr="00AA38F0" w:rsidRDefault="000F7D45" w:rsidP="000F7D45">
      <w:pPr>
        <w:ind w:left="360"/>
        <w:jc w:val="center"/>
        <w:rPr>
          <w:lang w:val="en-US"/>
        </w:rPr>
      </w:pPr>
      <w:r>
        <w:rPr>
          <w:noProof/>
          <w:lang w:val="en-US" w:eastAsia="en-US"/>
        </w:rPr>
        <w:drawing>
          <wp:inline distT="0" distB="0" distL="0" distR="0" wp14:anchorId="591940BB" wp14:editId="7F6A3B84">
            <wp:extent cx="3610030" cy="2787583"/>
            <wp:effectExtent l="152400" t="152400" r="352425" b="3562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616210" cy="27923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3AE7C13" w14:textId="7301CB3A" w:rsidR="00B87ABF" w:rsidRPr="00AA38F0" w:rsidRDefault="00724E08" w:rsidP="00103573">
      <w:pPr>
        <w:pStyle w:val="ListParagraph"/>
        <w:numPr>
          <w:ilvl w:val="0"/>
          <w:numId w:val="10"/>
        </w:numPr>
        <w:rPr>
          <w:lang w:val="en-US"/>
        </w:rPr>
      </w:pPr>
      <w:r w:rsidRPr="00AA38F0">
        <w:rPr>
          <w:lang w:val="en-US"/>
        </w:rPr>
        <w:t xml:space="preserve">Click on </w:t>
      </w:r>
      <w:r w:rsidR="00DD4A67" w:rsidRPr="00AA38F0">
        <w:rPr>
          <w:lang w:val="en-US"/>
        </w:rPr>
        <w:t>“</w:t>
      </w:r>
      <w:r w:rsidRPr="00AA38F0">
        <w:rPr>
          <w:lang w:val="en-US"/>
        </w:rPr>
        <w:t>Next</w:t>
      </w:r>
      <w:r w:rsidR="00DD4A67" w:rsidRPr="00AA38F0">
        <w:rPr>
          <w:lang w:val="en-US"/>
        </w:rPr>
        <w:t>”</w:t>
      </w:r>
      <w:r w:rsidR="006372BA" w:rsidRPr="00AA38F0">
        <w:rPr>
          <w:lang w:val="en-US"/>
        </w:rPr>
        <w:t>.</w:t>
      </w:r>
    </w:p>
    <w:p w14:paraId="5F164236" w14:textId="4D0120C6" w:rsidR="00042771" w:rsidRPr="00AA38F0" w:rsidRDefault="000F7D45" w:rsidP="000F7D45">
      <w:pPr>
        <w:ind w:left="360"/>
        <w:jc w:val="center"/>
        <w:rPr>
          <w:lang w:val="en-US"/>
        </w:rPr>
      </w:pPr>
      <w:r>
        <w:rPr>
          <w:noProof/>
          <w:lang w:val="en-US" w:eastAsia="en-US"/>
        </w:rPr>
        <w:drawing>
          <wp:inline distT="0" distB="0" distL="0" distR="0" wp14:anchorId="165E171F" wp14:editId="0EF97743">
            <wp:extent cx="3556775" cy="2753262"/>
            <wp:effectExtent l="114300" t="114300" r="310515" b="314325"/>
            <wp:docPr id="2" name="Picture 2" descr="C:\Users\Deyan Atanasov\AppData\Local\Microsoft\Windows\INetCacheContent.Word\completing the Fred Setup 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4773" cy="2759453"/>
                    </a:xfrm>
                    <a:prstGeom prst="rect">
                      <a:avLst/>
                    </a:prstGeom>
                    <a:ln>
                      <a:noFill/>
                    </a:ln>
                    <a:effectLst>
                      <a:outerShdw blurRad="228600" dist="139700" dir="2700000" algn="tl" rotWithShape="0">
                        <a:srgbClr val="333333">
                          <a:alpha val="65000"/>
                        </a:srgbClr>
                      </a:outerShdw>
                    </a:effectLst>
                  </pic:spPr>
                </pic:pic>
              </a:graphicData>
            </a:graphic>
          </wp:inline>
        </w:drawing>
      </w:r>
    </w:p>
    <w:p w14:paraId="73F6E9CE" w14:textId="1A44D2C6" w:rsidR="007E6FE3" w:rsidRPr="00AA38F0" w:rsidRDefault="00724E08" w:rsidP="00103573">
      <w:pPr>
        <w:pStyle w:val="ListParagraph"/>
        <w:numPr>
          <w:ilvl w:val="0"/>
          <w:numId w:val="10"/>
        </w:numPr>
        <w:rPr>
          <w:lang w:val="en-US"/>
        </w:rPr>
      </w:pPr>
      <w:r w:rsidRPr="00AA38F0">
        <w:rPr>
          <w:lang w:val="en-US"/>
        </w:rPr>
        <w:t>Fre</w:t>
      </w:r>
      <w:r w:rsidR="00DD4A67" w:rsidRPr="00AA38F0">
        <w:rPr>
          <w:lang w:val="en-US"/>
        </w:rPr>
        <w:t>d has been installed. Click on “F</w:t>
      </w:r>
      <w:r w:rsidRPr="00AA38F0">
        <w:rPr>
          <w:lang w:val="en-US"/>
        </w:rPr>
        <w:t>inish</w:t>
      </w:r>
      <w:r w:rsidR="00DD4A67" w:rsidRPr="00AA38F0">
        <w:rPr>
          <w:lang w:val="en-US"/>
        </w:rPr>
        <w:t>”</w:t>
      </w:r>
      <w:r w:rsidRPr="00AA38F0">
        <w:rPr>
          <w:lang w:val="en-US"/>
        </w:rPr>
        <w:t xml:space="preserve"> to complete the installation process.</w:t>
      </w:r>
    </w:p>
    <w:p w14:paraId="6EF56A02" w14:textId="74C0D322" w:rsidR="007D5854" w:rsidRDefault="00724E08" w:rsidP="007D5854">
      <w:pPr>
        <w:rPr>
          <w:lang w:val="en-US"/>
        </w:rPr>
      </w:pPr>
      <w:r w:rsidRPr="00AA38F0">
        <w:rPr>
          <w:lang w:val="en-US"/>
        </w:rPr>
        <w:t>In the program menu tree, new commands are</w:t>
      </w:r>
      <w:r w:rsidR="007D5854">
        <w:rPr>
          <w:lang w:val="en-US"/>
        </w:rPr>
        <w:t xml:space="preserve"> now available under the XeniT S</w:t>
      </w:r>
      <w:r w:rsidRPr="00AA38F0">
        <w:rPr>
          <w:lang w:val="en-US"/>
        </w:rPr>
        <w:t>olutions folder:</w:t>
      </w:r>
      <w:ins w:id="5" w:author="Zlatin Todorinski" w:date="2017-06-01T14:27:00Z">
        <w:r w:rsidR="007D5854" w:rsidDel="007D5854">
          <w:rPr>
            <w:lang w:val="en-US"/>
          </w:rPr>
          <w:t xml:space="preserve"> </w:t>
        </w:r>
      </w:ins>
    </w:p>
    <w:p w14:paraId="29C6B325" w14:textId="7CAD8916" w:rsidR="003F378A" w:rsidRPr="007D5854" w:rsidRDefault="003F378A" w:rsidP="007D5854">
      <w:pPr>
        <w:pStyle w:val="ListParagraph"/>
        <w:numPr>
          <w:ilvl w:val="0"/>
          <w:numId w:val="47"/>
        </w:numPr>
        <w:rPr>
          <w:lang w:val="en-US"/>
        </w:rPr>
      </w:pPr>
      <w:r w:rsidRPr="007D5854">
        <w:rPr>
          <w:lang w:val="en-US"/>
        </w:rPr>
        <w:t>Fred: start</w:t>
      </w:r>
      <w:r w:rsidR="00FE2766">
        <w:rPr>
          <w:lang w:val="en-US"/>
        </w:rPr>
        <w:t>s</w:t>
      </w:r>
      <w:r w:rsidRPr="007D5854">
        <w:rPr>
          <w:lang w:val="en-US"/>
        </w:rPr>
        <w:t xml:space="preserve"> the application</w:t>
      </w:r>
    </w:p>
    <w:p w14:paraId="298C613A" w14:textId="35A8FF0A" w:rsidR="00EC1C59" w:rsidRPr="00C74260" w:rsidRDefault="00724E08" w:rsidP="00C74260">
      <w:pPr>
        <w:pStyle w:val="ListParagraph"/>
        <w:numPr>
          <w:ilvl w:val="0"/>
          <w:numId w:val="19"/>
        </w:numPr>
        <w:rPr>
          <w:lang w:val="en-US"/>
        </w:rPr>
      </w:pPr>
      <w:r w:rsidRPr="00AA38F0">
        <w:rPr>
          <w:lang w:val="en-US"/>
        </w:rPr>
        <w:t>U</w:t>
      </w:r>
      <w:r w:rsidR="003F378A" w:rsidRPr="00AA38F0">
        <w:rPr>
          <w:lang w:val="en-US"/>
        </w:rPr>
        <w:t>ninstall Fred: remove</w:t>
      </w:r>
      <w:r w:rsidR="00FE2766">
        <w:rPr>
          <w:lang w:val="en-US"/>
        </w:rPr>
        <w:t>s</w:t>
      </w:r>
      <w:r w:rsidR="003F378A" w:rsidRPr="00AA38F0">
        <w:rPr>
          <w:lang w:val="en-US"/>
        </w:rPr>
        <w:t xml:space="preserve"> the application from your computer</w:t>
      </w:r>
    </w:p>
    <w:p w14:paraId="139A1C62" w14:textId="784F68F9" w:rsidR="003940F9" w:rsidRPr="00AA38F0" w:rsidRDefault="005E2DE7" w:rsidP="00710C34">
      <w:pPr>
        <w:pStyle w:val="Heading1"/>
        <w:rPr>
          <w:lang w:val="en-US"/>
        </w:rPr>
      </w:pPr>
      <w:bookmarkStart w:id="6" w:name="_Toc483990877"/>
      <w:r>
        <w:rPr>
          <w:lang w:val="en-US"/>
        </w:rPr>
        <w:lastRenderedPageBreak/>
        <w:t>How to upgrade</w:t>
      </w:r>
      <w:bookmarkEnd w:id="6"/>
    </w:p>
    <w:p w14:paraId="1A3F9347" w14:textId="69EC897E" w:rsidR="00C13C08" w:rsidRPr="00AA38F0" w:rsidRDefault="004A4790" w:rsidP="00B87ABF">
      <w:pPr>
        <w:rPr>
          <w:lang w:val="en-US"/>
        </w:rPr>
      </w:pPr>
      <w:r w:rsidRPr="00AA38F0">
        <w:rPr>
          <w:lang w:val="en-US"/>
        </w:rPr>
        <w:t>New versions of Fred are released on a regular basis</w:t>
      </w:r>
      <w:r w:rsidR="00724E08" w:rsidRPr="00AA38F0">
        <w:rPr>
          <w:lang w:val="en-US"/>
        </w:rPr>
        <w:t xml:space="preserve">. </w:t>
      </w:r>
      <w:r w:rsidR="00D64786">
        <w:rPr>
          <w:lang w:val="en-US"/>
        </w:rPr>
        <w:t>Please ensure you v</w:t>
      </w:r>
      <w:r w:rsidR="00347F59" w:rsidRPr="00AA38F0">
        <w:rPr>
          <w:lang w:val="en-US"/>
        </w:rPr>
        <w:t>isit our website</w:t>
      </w:r>
      <w:r w:rsidRPr="00AA38F0">
        <w:rPr>
          <w:lang w:val="en-US"/>
        </w:rPr>
        <w:t xml:space="preserve"> </w:t>
      </w:r>
      <w:r w:rsidR="00D64786">
        <w:rPr>
          <w:lang w:val="en-US"/>
        </w:rPr>
        <w:t>from time to time to check</w:t>
      </w:r>
      <w:r w:rsidR="00347F59" w:rsidRPr="00AA38F0">
        <w:rPr>
          <w:lang w:val="en-US"/>
        </w:rPr>
        <w:t xml:space="preserve"> if new versions </w:t>
      </w:r>
      <w:r w:rsidR="00AE40F9" w:rsidRPr="00AA38F0">
        <w:rPr>
          <w:lang w:val="en-US"/>
        </w:rPr>
        <w:t>are available</w:t>
      </w:r>
      <w:r w:rsidR="00347F59" w:rsidRPr="00AA38F0">
        <w:rPr>
          <w:lang w:val="en-US"/>
        </w:rPr>
        <w:t xml:space="preserve">. Download the </w:t>
      </w:r>
      <w:proofErr w:type="gramStart"/>
      <w:r w:rsidR="00347F59" w:rsidRPr="00AA38F0">
        <w:rPr>
          <w:lang w:val="en-US"/>
        </w:rPr>
        <w:t>new version</w:t>
      </w:r>
      <w:proofErr w:type="gramEnd"/>
      <w:r w:rsidR="00347F59" w:rsidRPr="00AA38F0">
        <w:rPr>
          <w:lang w:val="en-US"/>
        </w:rPr>
        <w:t xml:space="preserve"> from the </w:t>
      </w:r>
      <w:r w:rsidR="0084644E" w:rsidRPr="00AA38F0">
        <w:rPr>
          <w:lang w:val="en-US"/>
        </w:rPr>
        <w:t>Online</w:t>
      </w:r>
      <w:r w:rsidR="0074636C" w:rsidRPr="00AA38F0">
        <w:rPr>
          <w:lang w:val="en-US"/>
        </w:rPr>
        <w:t xml:space="preserve"> Demos</w:t>
      </w:r>
      <w:r w:rsidR="00390D86" w:rsidRPr="00AA38F0">
        <w:rPr>
          <w:lang w:val="en-US"/>
        </w:rPr>
        <w:t xml:space="preserve"> </w:t>
      </w:r>
      <w:r w:rsidR="0074636C" w:rsidRPr="00AA38F0">
        <w:rPr>
          <w:lang w:val="en-US"/>
        </w:rPr>
        <w:t>page</w:t>
      </w:r>
      <w:r w:rsidR="00347F59" w:rsidRPr="00AA38F0">
        <w:rPr>
          <w:lang w:val="en-US"/>
        </w:rPr>
        <w:t xml:space="preserve">. </w:t>
      </w:r>
    </w:p>
    <w:p w14:paraId="1401BCB3" w14:textId="77ADE0E5" w:rsidR="00AE40F9" w:rsidRPr="00AA38F0" w:rsidRDefault="00AE40F9" w:rsidP="00B87ABF">
      <w:pPr>
        <w:rPr>
          <w:lang w:val="en-US"/>
        </w:rPr>
      </w:pPr>
      <w:r w:rsidRPr="00AA38F0">
        <w:rPr>
          <w:lang w:val="en-US"/>
        </w:rPr>
        <w:t xml:space="preserve">Fred compares the compatibility of the front-end and </w:t>
      </w:r>
      <w:r w:rsidR="009F66B2" w:rsidRPr="00AA38F0">
        <w:rPr>
          <w:lang w:val="en-US"/>
        </w:rPr>
        <w:t>back-end</w:t>
      </w:r>
      <w:r w:rsidRPr="00AA38F0">
        <w:rPr>
          <w:lang w:val="en-US"/>
        </w:rPr>
        <w:t xml:space="preserve"> side and provides a message to the user in </w:t>
      </w:r>
      <w:r w:rsidR="00D64786">
        <w:rPr>
          <w:lang w:val="en-US"/>
        </w:rPr>
        <w:t xml:space="preserve">the </w:t>
      </w:r>
      <w:r w:rsidRPr="00AA38F0">
        <w:rPr>
          <w:lang w:val="en-US"/>
        </w:rPr>
        <w:t xml:space="preserve">case of </w:t>
      </w:r>
      <w:r w:rsidR="000800F6" w:rsidRPr="00AA38F0">
        <w:rPr>
          <w:lang w:val="en-US"/>
        </w:rPr>
        <w:t>in</w:t>
      </w:r>
      <w:r w:rsidRPr="00AA38F0">
        <w:rPr>
          <w:lang w:val="en-US"/>
        </w:rPr>
        <w:t>compatibility.</w:t>
      </w:r>
    </w:p>
    <w:p w14:paraId="21B0D175" w14:textId="2C546E54" w:rsidR="00BD1030" w:rsidRPr="00AA38F0" w:rsidRDefault="00724E08" w:rsidP="00B87ABF">
      <w:pPr>
        <w:rPr>
          <w:lang w:val="en-US"/>
        </w:rPr>
      </w:pPr>
      <w:r w:rsidRPr="00AA38F0">
        <w:rPr>
          <w:b/>
          <w:lang w:val="en-US"/>
        </w:rPr>
        <w:t>Important:</w:t>
      </w:r>
      <w:r w:rsidRPr="00AA38F0">
        <w:rPr>
          <w:lang w:val="en-US"/>
        </w:rPr>
        <w:t xml:space="preserve"> before starting the upgrade process, make sure you have closed the Fred program by using the Exit command on the Fred icon (right mouse click) menu</w:t>
      </w:r>
      <w:r w:rsidR="00347F59" w:rsidRPr="00AA38F0">
        <w:rPr>
          <w:lang w:val="en-US"/>
        </w:rPr>
        <w:t xml:space="preserve"> or clicking </w:t>
      </w:r>
      <w:r w:rsidR="00DD4A67" w:rsidRPr="00AA38F0">
        <w:rPr>
          <w:lang w:val="en-US"/>
        </w:rPr>
        <w:t>the</w:t>
      </w:r>
      <w:r w:rsidR="00152A69" w:rsidRPr="00AA38F0">
        <w:rPr>
          <w:lang w:val="en-US"/>
        </w:rPr>
        <w:t xml:space="preserve"> Close button </w:t>
      </w:r>
      <w:r w:rsidR="00152A69" w:rsidRPr="00AA38F0">
        <w:rPr>
          <w:noProof/>
          <w:lang w:val="en-US" w:eastAsia="en-US"/>
        </w:rPr>
        <w:drawing>
          <wp:inline distT="0" distB="0" distL="0" distR="0" wp14:anchorId="2EEB4589" wp14:editId="011C9E30">
            <wp:extent cx="832960" cy="201930"/>
            <wp:effectExtent l="0" t="0" r="5715"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4737" cy="214482"/>
                    </a:xfrm>
                    <a:prstGeom prst="rect">
                      <a:avLst/>
                    </a:prstGeom>
                  </pic:spPr>
                </pic:pic>
              </a:graphicData>
            </a:graphic>
          </wp:inline>
        </w:drawing>
      </w:r>
      <w:r w:rsidRPr="00AA38F0">
        <w:rPr>
          <w:lang w:val="en-US"/>
        </w:rPr>
        <w:t>.</w:t>
      </w:r>
    </w:p>
    <w:p w14:paraId="17603259" w14:textId="30D89BF0" w:rsidR="000F2616" w:rsidRPr="00AA38F0" w:rsidRDefault="005E2DE7" w:rsidP="00710C34">
      <w:pPr>
        <w:pStyle w:val="Heading1"/>
        <w:rPr>
          <w:lang w:val="en-US"/>
        </w:rPr>
      </w:pPr>
      <w:bookmarkStart w:id="7" w:name="_Toc483990878"/>
      <w:r>
        <w:rPr>
          <w:lang w:val="en-US"/>
        </w:rPr>
        <w:t>About document models and metadata</w:t>
      </w:r>
      <w:bookmarkEnd w:id="7"/>
    </w:p>
    <w:p w14:paraId="7D667794" w14:textId="3FF8027E" w:rsidR="00FA74EF" w:rsidRPr="00AA38F0" w:rsidRDefault="00724E08" w:rsidP="00C13C08">
      <w:pPr>
        <w:rPr>
          <w:lang w:val="en-US"/>
        </w:rPr>
      </w:pPr>
      <w:r w:rsidRPr="00AA38F0">
        <w:rPr>
          <w:lang w:val="en-US"/>
        </w:rPr>
        <w:t xml:space="preserve">In a modern </w:t>
      </w:r>
      <w:r w:rsidR="00FA74EF" w:rsidRPr="00AA38F0">
        <w:rPr>
          <w:lang w:val="en-US"/>
        </w:rPr>
        <w:t>ECM</w:t>
      </w:r>
      <w:r w:rsidRPr="00AA38F0">
        <w:rPr>
          <w:lang w:val="en-US"/>
        </w:rPr>
        <w:t xml:space="preserve"> platform</w:t>
      </w:r>
      <w:r w:rsidR="004A4790" w:rsidRPr="00AA38F0">
        <w:rPr>
          <w:lang w:val="en-US"/>
        </w:rPr>
        <w:t>,</w:t>
      </w:r>
      <w:r w:rsidRPr="00AA38F0">
        <w:rPr>
          <w:lang w:val="en-US"/>
        </w:rPr>
        <w:t xml:space="preserve"> files are enriched with metadata</w:t>
      </w:r>
      <w:r w:rsidR="00FA74EF" w:rsidRPr="00AA38F0">
        <w:rPr>
          <w:lang w:val="en-US"/>
        </w:rPr>
        <w:t>,</w:t>
      </w:r>
      <w:r w:rsidRPr="00AA38F0">
        <w:rPr>
          <w:lang w:val="en-US"/>
        </w:rPr>
        <w:t xml:space="preserve"> making it much easier to search</w:t>
      </w:r>
      <w:r w:rsidR="00306D86" w:rsidRPr="00AA38F0">
        <w:rPr>
          <w:lang w:val="en-US"/>
        </w:rPr>
        <w:t>, guide</w:t>
      </w:r>
      <w:r w:rsidRPr="00AA38F0">
        <w:rPr>
          <w:lang w:val="en-US"/>
        </w:rPr>
        <w:t xml:space="preserve"> and retrieve information from the ECM platform. Metadata can be any kind of information (</w:t>
      </w:r>
      <w:r w:rsidR="00FA74EF" w:rsidRPr="00AA38F0">
        <w:rPr>
          <w:lang w:val="en-US"/>
        </w:rPr>
        <w:t xml:space="preserve">for example, </w:t>
      </w:r>
      <w:r w:rsidRPr="00AA38F0">
        <w:rPr>
          <w:lang w:val="en-US"/>
        </w:rPr>
        <w:t xml:space="preserve">text, </w:t>
      </w:r>
      <w:r w:rsidR="00306D86" w:rsidRPr="00AA38F0">
        <w:rPr>
          <w:lang w:val="en-US"/>
        </w:rPr>
        <w:t xml:space="preserve">date, </w:t>
      </w:r>
      <w:r w:rsidRPr="00AA38F0">
        <w:rPr>
          <w:lang w:val="en-US"/>
        </w:rPr>
        <w:t>numeric</w:t>
      </w:r>
      <w:r w:rsidR="00FA74EF" w:rsidRPr="00AA38F0">
        <w:rPr>
          <w:lang w:val="en-US"/>
        </w:rPr>
        <w:t xml:space="preserve"> and </w:t>
      </w:r>
      <w:r w:rsidR="004879AB" w:rsidRPr="00AA38F0">
        <w:rPr>
          <w:lang w:val="en-US"/>
        </w:rPr>
        <w:t>lists)</w:t>
      </w:r>
      <w:r w:rsidRPr="00AA38F0">
        <w:rPr>
          <w:lang w:val="en-US"/>
        </w:rPr>
        <w:t xml:space="preserve"> that specifies the content </w:t>
      </w:r>
      <w:r w:rsidR="00306D86" w:rsidRPr="00AA38F0">
        <w:rPr>
          <w:lang w:val="en-US"/>
        </w:rPr>
        <w:t xml:space="preserve">or the status </w:t>
      </w:r>
      <w:r w:rsidRPr="00AA38F0">
        <w:rPr>
          <w:lang w:val="en-US"/>
        </w:rPr>
        <w:t xml:space="preserve">of the file. </w:t>
      </w:r>
    </w:p>
    <w:p w14:paraId="607846B0" w14:textId="5F065B41" w:rsidR="00C13C08" w:rsidRPr="00AA38F0" w:rsidRDefault="00724E08" w:rsidP="00C13C08">
      <w:pPr>
        <w:rPr>
          <w:lang w:val="en-US"/>
        </w:rPr>
      </w:pPr>
      <w:r w:rsidRPr="00AA38F0">
        <w:rPr>
          <w:lang w:val="en-US"/>
        </w:rPr>
        <w:t>In Alfresco</w:t>
      </w:r>
      <w:r w:rsidR="004A4790" w:rsidRPr="00AA38F0">
        <w:rPr>
          <w:lang w:val="en-US"/>
        </w:rPr>
        <w:t>,</w:t>
      </w:r>
      <w:r w:rsidRPr="00AA38F0">
        <w:rPr>
          <w:lang w:val="en-US"/>
        </w:rPr>
        <w:t xml:space="preserve"> metadata is organized in the following way:</w:t>
      </w:r>
    </w:p>
    <w:p w14:paraId="013CBD49" w14:textId="63D9C8CF" w:rsidR="0006315F" w:rsidRPr="00AA38F0" w:rsidRDefault="00724E08" w:rsidP="00103573">
      <w:pPr>
        <w:pStyle w:val="ListParagraph"/>
        <w:numPr>
          <w:ilvl w:val="0"/>
          <w:numId w:val="20"/>
        </w:numPr>
        <w:rPr>
          <w:lang w:val="en-US"/>
        </w:rPr>
      </w:pPr>
      <w:proofErr w:type="gramStart"/>
      <w:r w:rsidRPr="00AA38F0">
        <w:rPr>
          <w:lang w:val="en-US"/>
        </w:rPr>
        <w:t>A number of</w:t>
      </w:r>
      <w:proofErr w:type="gramEnd"/>
      <w:r w:rsidRPr="00AA38F0">
        <w:rPr>
          <w:lang w:val="en-US"/>
        </w:rPr>
        <w:t xml:space="preserve"> document types, each having a particular combination of specific metadata fields, are defined. For example: offer, order, invoice, marketing document</w:t>
      </w:r>
      <w:r w:rsidR="00FA74EF" w:rsidRPr="00AA38F0">
        <w:rPr>
          <w:lang w:val="en-US"/>
        </w:rPr>
        <w:t xml:space="preserve"> and</w:t>
      </w:r>
      <w:r w:rsidRPr="00AA38F0">
        <w:rPr>
          <w:lang w:val="en-US"/>
        </w:rPr>
        <w:t xml:space="preserve"> contract</w:t>
      </w:r>
    </w:p>
    <w:p w14:paraId="123649DA" w14:textId="77777777" w:rsidR="0006315F" w:rsidRPr="00AA38F0" w:rsidRDefault="00724E08" w:rsidP="00103573">
      <w:pPr>
        <w:pStyle w:val="ListParagraph"/>
        <w:numPr>
          <w:ilvl w:val="0"/>
          <w:numId w:val="20"/>
        </w:numPr>
        <w:rPr>
          <w:lang w:val="en-US"/>
        </w:rPr>
      </w:pPr>
      <w:r w:rsidRPr="00AA38F0">
        <w:rPr>
          <w:lang w:val="en-US"/>
        </w:rPr>
        <w:t>Some metadata fields can appear in multiple document type</w:t>
      </w:r>
      <w:r w:rsidR="003F378A" w:rsidRPr="00AA38F0">
        <w:rPr>
          <w:lang w:val="en-US"/>
        </w:rPr>
        <w:t>s, for example</w:t>
      </w:r>
      <w:r w:rsidRPr="00AA38F0">
        <w:rPr>
          <w:lang w:val="en-US"/>
        </w:rPr>
        <w:t>: customer name</w:t>
      </w:r>
    </w:p>
    <w:p w14:paraId="47BBE9BE" w14:textId="2424E9C0" w:rsidR="0006315F" w:rsidRPr="00AA38F0" w:rsidRDefault="00724E08" w:rsidP="00103573">
      <w:pPr>
        <w:pStyle w:val="ListParagraph"/>
        <w:numPr>
          <w:ilvl w:val="0"/>
          <w:numId w:val="20"/>
        </w:numPr>
        <w:rPr>
          <w:lang w:val="en-US"/>
        </w:rPr>
      </w:pPr>
      <w:r w:rsidRPr="00AA38F0">
        <w:rPr>
          <w:lang w:val="en-US"/>
        </w:rPr>
        <w:t>Metadata can be mandatory or optional, single value or multi value</w:t>
      </w:r>
    </w:p>
    <w:p w14:paraId="0F02F030" w14:textId="613983AE" w:rsidR="0006315F" w:rsidRPr="00AA38F0" w:rsidRDefault="00724E08" w:rsidP="00103573">
      <w:pPr>
        <w:pStyle w:val="ListParagraph"/>
        <w:numPr>
          <w:ilvl w:val="0"/>
          <w:numId w:val="20"/>
        </w:numPr>
        <w:rPr>
          <w:lang w:val="en-US"/>
        </w:rPr>
      </w:pPr>
      <w:r w:rsidRPr="00AA38F0">
        <w:rPr>
          <w:lang w:val="en-US"/>
        </w:rPr>
        <w:t>Drop down list</w:t>
      </w:r>
      <w:r w:rsidR="00FA74EF" w:rsidRPr="00AA38F0">
        <w:rPr>
          <w:lang w:val="en-US"/>
        </w:rPr>
        <w:t>s</w:t>
      </w:r>
      <w:r w:rsidRPr="00AA38F0">
        <w:rPr>
          <w:lang w:val="en-US"/>
        </w:rPr>
        <w:t xml:space="preserve"> can be used to provide pre</w:t>
      </w:r>
      <w:r w:rsidR="00FA74EF" w:rsidRPr="00AA38F0">
        <w:rPr>
          <w:lang w:val="en-US"/>
        </w:rPr>
        <w:t>-</w:t>
      </w:r>
      <w:r w:rsidRPr="00AA38F0">
        <w:rPr>
          <w:lang w:val="en-US"/>
        </w:rPr>
        <w:t>defined values for the metadata field</w:t>
      </w:r>
    </w:p>
    <w:p w14:paraId="7EC5083F" w14:textId="0083EE85" w:rsidR="00306D86" w:rsidRPr="00AA38F0" w:rsidRDefault="00306D86" w:rsidP="00103573">
      <w:pPr>
        <w:pStyle w:val="ListParagraph"/>
        <w:numPr>
          <w:ilvl w:val="0"/>
          <w:numId w:val="20"/>
        </w:numPr>
        <w:rPr>
          <w:lang w:val="en-US"/>
        </w:rPr>
      </w:pPr>
      <w:r w:rsidRPr="00AA38F0">
        <w:rPr>
          <w:lang w:val="en-US"/>
        </w:rPr>
        <w:t xml:space="preserve">Constraints can be defined </w:t>
      </w:r>
      <w:r w:rsidR="00FA74EF" w:rsidRPr="00AA38F0">
        <w:rPr>
          <w:lang w:val="en-US"/>
        </w:rPr>
        <w:t>through</w:t>
      </w:r>
      <w:r w:rsidRPr="00AA38F0">
        <w:rPr>
          <w:lang w:val="en-US"/>
        </w:rPr>
        <w:t xml:space="preserve"> format</w:t>
      </w:r>
      <w:r w:rsidR="00FA74EF" w:rsidRPr="00AA38F0">
        <w:rPr>
          <w:lang w:val="en-US"/>
        </w:rPr>
        <w:t>ting</w:t>
      </w:r>
      <w:r w:rsidRPr="00AA38F0">
        <w:rPr>
          <w:lang w:val="en-US"/>
        </w:rPr>
        <w:t xml:space="preserve"> of field values</w:t>
      </w:r>
    </w:p>
    <w:p w14:paraId="67DA5C89" w14:textId="7022FE57" w:rsidR="00210595" w:rsidRPr="00AA38F0" w:rsidRDefault="003F378A" w:rsidP="00933295">
      <w:pPr>
        <w:rPr>
          <w:lang w:val="en-US"/>
        </w:rPr>
      </w:pPr>
      <w:r w:rsidRPr="00AA38F0">
        <w:rPr>
          <w:lang w:val="en-US"/>
        </w:rPr>
        <w:t>The Fred T</w:t>
      </w:r>
      <w:r w:rsidR="00724E08" w:rsidRPr="00AA38F0">
        <w:rPr>
          <w:lang w:val="en-US"/>
        </w:rPr>
        <w:t xml:space="preserve">rial environment provides a sample document model with a </w:t>
      </w:r>
      <w:r w:rsidR="00FA74EF" w:rsidRPr="00AA38F0">
        <w:rPr>
          <w:lang w:val="en-US"/>
        </w:rPr>
        <w:t xml:space="preserve">variety </w:t>
      </w:r>
      <w:r w:rsidR="00724E08" w:rsidRPr="00AA38F0">
        <w:rPr>
          <w:lang w:val="en-US"/>
        </w:rPr>
        <w:t>of document types</w:t>
      </w:r>
      <w:r w:rsidR="00306D86" w:rsidRPr="00AA38F0">
        <w:rPr>
          <w:lang w:val="en-US"/>
        </w:rPr>
        <w:t xml:space="preserve"> and metadata field types and constraints</w:t>
      </w:r>
      <w:r w:rsidR="00724E08" w:rsidRPr="00AA38F0">
        <w:rPr>
          <w:lang w:val="en-US"/>
        </w:rPr>
        <w:t>. This trial document model will evolve over time</w:t>
      </w:r>
      <w:r w:rsidR="00306D86" w:rsidRPr="00AA38F0">
        <w:rPr>
          <w:lang w:val="en-US"/>
        </w:rPr>
        <w:t xml:space="preserve"> to allow you to experience the</w:t>
      </w:r>
      <w:r w:rsidR="000800F6" w:rsidRPr="00AA38F0">
        <w:rPr>
          <w:lang w:val="en-US"/>
        </w:rPr>
        <w:t xml:space="preserve"> </w:t>
      </w:r>
      <w:r w:rsidR="00152A69" w:rsidRPr="00AA38F0">
        <w:rPr>
          <w:lang w:val="en-US"/>
        </w:rPr>
        <w:t>new</w:t>
      </w:r>
      <w:r w:rsidR="00306D86" w:rsidRPr="00AA38F0">
        <w:rPr>
          <w:lang w:val="en-US"/>
        </w:rPr>
        <w:t xml:space="preserve"> </w:t>
      </w:r>
      <w:r w:rsidR="00152A69" w:rsidRPr="00AA38F0">
        <w:rPr>
          <w:lang w:val="en-US"/>
        </w:rPr>
        <w:t xml:space="preserve">functionalities </w:t>
      </w:r>
      <w:r w:rsidR="00306D86" w:rsidRPr="00AA38F0">
        <w:rPr>
          <w:lang w:val="en-US"/>
        </w:rPr>
        <w:t>of Fred</w:t>
      </w:r>
      <w:r w:rsidR="00724E08" w:rsidRPr="00AA38F0">
        <w:rPr>
          <w:lang w:val="en-US"/>
        </w:rPr>
        <w:t>.</w:t>
      </w:r>
    </w:p>
    <w:p w14:paraId="3F1CD327" w14:textId="77777777" w:rsidR="007E0EC9" w:rsidRPr="00AA38F0" w:rsidRDefault="007E0EC9" w:rsidP="007E0EC9">
      <w:pPr>
        <w:jc w:val="center"/>
        <w:rPr>
          <w:lang w:val="en-US"/>
        </w:rPr>
      </w:pPr>
      <w:r w:rsidRPr="00AA38F0">
        <w:rPr>
          <w:noProof/>
          <w:lang w:val="en-US" w:eastAsia="en-US"/>
        </w:rPr>
        <w:drawing>
          <wp:inline distT="0" distB="0" distL="0" distR="0" wp14:anchorId="1A550CCC" wp14:editId="4BD8BF55">
            <wp:extent cx="1453718" cy="2460651"/>
            <wp:effectExtent l="19050" t="0" r="0" b="0"/>
            <wp:docPr id="187" name="Picture 4"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453718" cy="2460651"/>
                    </a:xfrm>
                    <a:prstGeom prst="rect">
                      <a:avLst/>
                    </a:prstGeom>
                    <a:noFill/>
                    <a:ln w="9525">
                      <a:noFill/>
                      <a:miter lim="800000"/>
                      <a:headEnd/>
                      <a:tailEnd/>
                    </a:ln>
                  </pic:spPr>
                </pic:pic>
              </a:graphicData>
            </a:graphic>
          </wp:inline>
        </w:drawing>
      </w:r>
    </w:p>
    <w:p w14:paraId="36D11EFB" w14:textId="77777777" w:rsidR="00445081" w:rsidRDefault="00445081">
      <w:pPr>
        <w:spacing w:after="200" w:line="276" w:lineRule="auto"/>
        <w:rPr>
          <w:rFonts w:asciiTheme="majorHAnsi" w:hAnsiTheme="majorHAnsi"/>
          <w:caps/>
          <w:color w:val="416C75"/>
          <w:sz w:val="32"/>
          <w:szCs w:val="32"/>
          <w:lang w:val="en-US"/>
        </w:rPr>
      </w:pPr>
      <w:bookmarkStart w:id="8" w:name="_Toc483990879"/>
      <w:r>
        <w:rPr>
          <w:lang w:val="en-US"/>
        </w:rPr>
        <w:br w:type="page"/>
      </w:r>
    </w:p>
    <w:p w14:paraId="4FDD61C6" w14:textId="5839A739" w:rsidR="003940F9" w:rsidRPr="00AA38F0" w:rsidRDefault="005E2DE7" w:rsidP="00710C34">
      <w:pPr>
        <w:pStyle w:val="Heading1"/>
        <w:rPr>
          <w:lang w:val="en-US"/>
        </w:rPr>
      </w:pPr>
      <w:r>
        <w:rPr>
          <w:lang w:val="en-US"/>
        </w:rPr>
        <w:lastRenderedPageBreak/>
        <w:t>Getting started</w:t>
      </w:r>
      <w:bookmarkEnd w:id="8"/>
    </w:p>
    <w:p w14:paraId="7AFCC444" w14:textId="618CCC64" w:rsidR="00A66223" w:rsidRPr="00AA38F0" w:rsidRDefault="00724E08" w:rsidP="00103573">
      <w:pPr>
        <w:pStyle w:val="ListParagraph"/>
        <w:numPr>
          <w:ilvl w:val="0"/>
          <w:numId w:val="11"/>
        </w:numPr>
        <w:rPr>
          <w:lang w:val="en-US"/>
        </w:rPr>
      </w:pPr>
      <w:r w:rsidRPr="00AA38F0">
        <w:rPr>
          <w:lang w:val="en-US"/>
        </w:rPr>
        <w:t xml:space="preserve">Click on the XeniT Solutions/Fred command to start up Fred. </w:t>
      </w:r>
    </w:p>
    <w:p w14:paraId="4E024EA7" w14:textId="280CC767" w:rsidR="002909D0" w:rsidRPr="00AA38F0" w:rsidRDefault="00724E08" w:rsidP="00084CEE">
      <w:pPr>
        <w:pStyle w:val="ListParagraph"/>
        <w:numPr>
          <w:ilvl w:val="0"/>
          <w:numId w:val="11"/>
        </w:numPr>
        <w:rPr>
          <w:lang w:val="en-US"/>
        </w:rPr>
      </w:pPr>
      <w:r w:rsidRPr="00AA38F0">
        <w:rPr>
          <w:lang w:val="en-US"/>
        </w:rPr>
        <w:t>The Fred icon</w:t>
      </w:r>
      <w:r w:rsidR="00084CEE" w:rsidRPr="00AA38F0">
        <w:rPr>
          <w:lang w:val="en-US"/>
        </w:rPr>
        <w:t xml:space="preserve"> </w:t>
      </w:r>
      <w:r w:rsidR="005A5337">
        <w:rPr>
          <w:noProof/>
        </w:rPr>
        <w:drawing>
          <wp:inline distT="0" distB="0" distL="0" distR="0" wp14:anchorId="288AAD85" wp14:editId="3E8570AA">
            <wp:extent cx="228600" cy="246888"/>
            <wp:effectExtent l="0" t="0" r="0" b="1270"/>
            <wp:docPr id="5" name="Picture 5" descr="C:\Users\Deyan Atanasov\AppData\Local\Microsoft\Windows\INetCache\Content.Word\Icon_FRED_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yan Atanasov\AppData\Local\Microsoft\Windows\INetCache\Content.Word\Icon_FRED_T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246888"/>
                    </a:xfrm>
                    <a:prstGeom prst="rect">
                      <a:avLst/>
                    </a:prstGeom>
                    <a:noFill/>
                    <a:ln>
                      <a:noFill/>
                    </a:ln>
                  </pic:spPr>
                </pic:pic>
              </a:graphicData>
            </a:graphic>
          </wp:inline>
        </w:drawing>
      </w:r>
      <w:r w:rsidR="003833E1" w:rsidRPr="00AA38F0">
        <w:rPr>
          <w:lang w:val="en-US"/>
        </w:rPr>
        <w:t xml:space="preserve">will </w:t>
      </w:r>
      <w:r w:rsidRPr="00AA38F0">
        <w:rPr>
          <w:lang w:val="en-US"/>
        </w:rPr>
        <w:t xml:space="preserve">appear in the task bar and the Fred window </w:t>
      </w:r>
      <w:r w:rsidR="003833E1" w:rsidRPr="00AA38F0">
        <w:rPr>
          <w:lang w:val="en-US"/>
        </w:rPr>
        <w:t xml:space="preserve">will </w:t>
      </w:r>
      <w:r w:rsidRPr="00AA38F0">
        <w:rPr>
          <w:lang w:val="en-US"/>
        </w:rPr>
        <w:t>open.</w:t>
      </w:r>
    </w:p>
    <w:p w14:paraId="49903083" w14:textId="6986FA73" w:rsidR="008A7194" w:rsidRDefault="00724E08" w:rsidP="00103573">
      <w:pPr>
        <w:pStyle w:val="ListParagraph"/>
        <w:numPr>
          <w:ilvl w:val="0"/>
          <w:numId w:val="11"/>
        </w:numPr>
        <w:rPr>
          <w:lang w:val="en-US"/>
        </w:rPr>
      </w:pPr>
      <w:r w:rsidRPr="00AA38F0">
        <w:rPr>
          <w:lang w:val="en-US"/>
        </w:rPr>
        <w:t>Clicking on the Fred icon will open and close the Fred Window.</w:t>
      </w:r>
    </w:p>
    <w:p w14:paraId="3BA1F53F" w14:textId="0E76F79C" w:rsidR="0041698C" w:rsidRPr="00132FAA" w:rsidRDefault="00F82850" w:rsidP="00132FAA">
      <w:pPr>
        <w:pStyle w:val="ListParagraph"/>
        <w:jc w:val="center"/>
        <w:rPr>
          <w:lang w:val="en-US"/>
        </w:rPr>
      </w:pPr>
      <w:r>
        <w:rPr>
          <w:noProof/>
        </w:rPr>
        <w:drawing>
          <wp:inline distT="0" distB="0" distL="0" distR="0" wp14:anchorId="7BF9DDA4" wp14:editId="725A54E0">
            <wp:extent cx="5467350" cy="2286000"/>
            <wp:effectExtent l="0" t="0" r="0" b="0"/>
            <wp:docPr id="55" name="Picture 55" descr="C:\Users\Deyan Atanasov\AppData\Local\Microsoft\Windows\INetCache\Content.Word\Fred_Desktop_Menu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2286000"/>
                    </a:xfrm>
                    <a:prstGeom prst="rect">
                      <a:avLst/>
                    </a:prstGeom>
                    <a:noFill/>
                    <a:ln>
                      <a:noFill/>
                    </a:ln>
                  </pic:spPr>
                </pic:pic>
              </a:graphicData>
            </a:graphic>
          </wp:inline>
        </w:drawing>
      </w:r>
    </w:p>
    <w:p w14:paraId="4F4A3BB1" w14:textId="3B8EBFC3" w:rsidR="00D856A7" w:rsidRPr="00AA38F0" w:rsidRDefault="00724E08" w:rsidP="00103573">
      <w:pPr>
        <w:pStyle w:val="ListParagraph"/>
        <w:numPr>
          <w:ilvl w:val="0"/>
          <w:numId w:val="11"/>
        </w:numPr>
        <w:rPr>
          <w:lang w:val="en-US"/>
        </w:rPr>
      </w:pPr>
      <w:r w:rsidRPr="00AA38F0">
        <w:rPr>
          <w:lang w:val="en-US"/>
        </w:rPr>
        <w:t xml:space="preserve">A right mouse click on the Fred icon </w:t>
      </w:r>
      <w:r w:rsidR="00D64786">
        <w:rPr>
          <w:lang w:val="en-US"/>
        </w:rPr>
        <w:t>displays a pop</w:t>
      </w:r>
      <w:r w:rsidRPr="00AA38F0">
        <w:rPr>
          <w:lang w:val="en-US"/>
        </w:rPr>
        <w:t>-up a menu</w:t>
      </w:r>
      <w:r w:rsidR="00102080" w:rsidRPr="00AA38F0">
        <w:rPr>
          <w:lang w:val="en-US"/>
        </w:rPr>
        <w:t>, allowing</w:t>
      </w:r>
      <w:r w:rsidRPr="00AA38F0">
        <w:rPr>
          <w:lang w:val="en-US"/>
        </w:rPr>
        <w:t xml:space="preserve"> you </w:t>
      </w:r>
      <w:r w:rsidR="00102080" w:rsidRPr="00AA38F0">
        <w:rPr>
          <w:lang w:val="en-US"/>
        </w:rPr>
        <w:t xml:space="preserve">to </w:t>
      </w:r>
      <w:r w:rsidRPr="00AA38F0">
        <w:rPr>
          <w:lang w:val="en-US"/>
        </w:rPr>
        <w:t>configure the appearance of the Fred application:</w:t>
      </w:r>
    </w:p>
    <w:p w14:paraId="6DE0CBEA" w14:textId="00D347D9" w:rsidR="00D856A7" w:rsidRPr="00AA38F0" w:rsidRDefault="00724E08" w:rsidP="00103573">
      <w:pPr>
        <w:pStyle w:val="ListParagraph"/>
        <w:numPr>
          <w:ilvl w:val="0"/>
          <w:numId w:val="21"/>
        </w:numPr>
        <w:rPr>
          <w:lang w:val="en-US"/>
        </w:rPr>
      </w:pPr>
      <w:r w:rsidRPr="00AA38F0">
        <w:rPr>
          <w:lang w:val="en-US"/>
        </w:rPr>
        <w:t>Show Fred in taskbar: presents a Fred tab in the Windows taskbar</w:t>
      </w:r>
      <w:r w:rsidR="003833E1" w:rsidRPr="00AA38F0">
        <w:rPr>
          <w:lang w:val="en-US"/>
        </w:rPr>
        <w:t>,</w:t>
      </w:r>
    </w:p>
    <w:p w14:paraId="4E4CFAEA" w14:textId="6EC03787" w:rsidR="00AC5B30" w:rsidRPr="00AA38F0" w:rsidRDefault="00724E08" w:rsidP="00103573">
      <w:pPr>
        <w:pStyle w:val="ListParagraph"/>
        <w:numPr>
          <w:ilvl w:val="0"/>
          <w:numId w:val="21"/>
        </w:numPr>
        <w:rPr>
          <w:lang w:val="en-US"/>
        </w:rPr>
      </w:pPr>
      <w:r w:rsidRPr="00AA38F0">
        <w:rPr>
          <w:lang w:val="en-US"/>
        </w:rPr>
        <w:t xml:space="preserve">Restore location: </w:t>
      </w:r>
      <w:r w:rsidR="00AD6EF2" w:rsidRPr="00AA38F0">
        <w:rPr>
          <w:lang w:val="en-US"/>
        </w:rPr>
        <w:t xml:space="preserve">returns </w:t>
      </w:r>
      <w:r w:rsidRPr="00AA38F0">
        <w:rPr>
          <w:lang w:val="en-US"/>
        </w:rPr>
        <w:t xml:space="preserve">the Fred pane back </w:t>
      </w:r>
      <w:r w:rsidR="00AD6EF2" w:rsidRPr="00AA38F0">
        <w:rPr>
          <w:lang w:val="en-US"/>
        </w:rPr>
        <w:t>to</w:t>
      </w:r>
      <w:r w:rsidRPr="00AA38F0">
        <w:rPr>
          <w:lang w:val="en-US"/>
        </w:rPr>
        <w:t xml:space="preserve"> the</w:t>
      </w:r>
      <w:r w:rsidR="00213541" w:rsidRPr="00AA38F0">
        <w:rPr>
          <w:lang w:val="en-US"/>
        </w:rPr>
        <w:t xml:space="preserve"> standard</w:t>
      </w:r>
      <w:r w:rsidRPr="00AA38F0">
        <w:rPr>
          <w:lang w:val="en-US"/>
        </w:rPr>
        <w:t xml:space="preserve"> bottom right corner</w:t>
      </w:r>
      <w:r w:rsidR="003833E1" w:rsidRPr="00AA38F0">
        <w:rPr>
          <w:lang w:val="en-US"/>
        </w:rPr>
        <w:t>, and</w:t>
      </w:r>
    </w:p>
    <w:p w14:paraId="7A42CE74" w14:textId="0223381D" w:rsidR="003F31C2" w:rsidRPr="00AA38F0" w:rsidRDefault="00724E08" w:rsidP="00103573">
      <w:pPr>
        <w:pStyle w:val="ListParagraph"/>
        <w:numPr>
          <w:ilvl w:val="0"/>
          <w:numId w:val="21"/>
        </w:numPr>
        <w:rPr>
          <w:lang w:val="en-US"/>
        </w:rPr>
      </w:pPr>
      <w:r w:rsidRPr="00AA38F0">
        <w:rPr>
          <w:lang w:val="en-US"/>
        </w:rPr>
        <w:t>Exit: close the application</w:t>
      </w:r>
      <w:r w:rsidR="00121EE6" w:rsidRPr="00AA38F0">
        <w:rPr>
          <w:lang w:val="en-US"/>
        </w:rPr>
        <w:t>.</w:t>
      </w:r>
    </w:p>
    <w:p w14:paraId="6FF7241C" w14:textId="7A931EB4" w:rsidR="003F31C2" w:rsidRDefault="00724E08" w:rsidP="003F31C2">
      <w:pPr>
        <w:rPr>
          <w:lang w:val="en-US"/>
        </w:rPr>
      </w:pPr>
      <w:r w:rsidRPr="00AA38F0">
        <w:rPr>
          <w:lang w:val="en-US"/>
        </w:rPr>
        <w:t xml:space="preserve">The Fred window can be </w:t>
      </w:r>
      <w:r w:rsidR="003F378A" w:rsidRPr="00AA38F0">
        <w:rPr>
          <w:lang w:val="en-US"/>
        </w:rPr>
        <w:t>resized,</w:t>
      </w:r>
      <w:r w:rsidRPr="00AA38F0">
        <w:rPr>
          <w:lang w:val="en-US"/>
        </w:rPr>
        <w:t xml:space="preserve"> moved, minimized, maximized and closed. Closing the Fred application can be </w:t>
      </w:r>
      <w:r w:rsidR="00121EE6" w:rsidRPr="00AA38F0">
        <w:rPr>
          <w:lang w:val="en-US"/>
        </w:rPr>
        <w:t>performed using either</w:t>
      </w:r>
      <w:r w:rsidR="00D64786">
        <w:rPr>
          <w:lang w:val="en-US"/>
        </w:rPr>
        <w:t>: choosing</w:t>
      </w:r>
      <w:r w:rsidRPr="00AA38F0">
        <w:rPr>
          <w:lang w:val="en-US"/>
        </w:rPr>
        <w:t xml:space="preserve"> the Exit command</w:t>
      </w:r>
      <w:r w:rsidR="00121EE6" w:rsidRPr="00AA38F0">
        <w:rPr>
          <w:lang w:val="en-US"/>
        </w:rPr>
        <w:t>,</w:t>
      </w:r>
      <w:r w:rsidRPr="00AA38F0">
        <w:rPr>
          <w:lang w:val="en-US"/>
        </w:rPr>
        <w:t xml:space="preserve"> </w:t>
      </w:r>
      <w:r w:rsidR="00D64786">
        <w:rPr>
          <w:lang w:val="en-US"/>
        </w:rPr>
        <w:t xml:space="preserve">clicking </w:t>
      </w:r>
      <w:r w:rsidR="00121EE6" w:rsidRPr="00AA38F0">
        <w:rPr>
          <w:lang w:val="en-US"/>
        </w:rPr>
        <w:t>on</w:t>
      </w:r>
      <w:r w:rsidRPr="00AA38F0">
        <w:rPr>
          <w:lang w:val="en-US"/>
        </w:rPr>
        <w:t xml:space="preserve"> the Fred icon menu</w:t>
      </w:r>
      <w:r w:rsidR="00DF699A" w:rsidRPr="00AA38F0">
        <w:rPr>
          <w:lang w:val="en-US"/>
        </w:rPr>
        <w:t xml:space="preserve">, </w:t>
      </w:r>
      <w:r w:rsidR="00D64786">
        <w:rPr>
          <w:lang w:val="en-US"/>
        </w:rPr>
        <w:t xml:space="preserve">selecting </w:t>
      </w:r>
      <w:r w:rsidR="00DF699A" w:rsidRPr="00AA38F0">
        <w:rPr>
          <w:lang w:val="en-US"/>
        </w:rPr>
        <w:t>the exit command in File/Quit</w:t>
      </w:r>
      <w:r w:rsidR="00AD6EF2" w:rsidRPr="00AA38F0">
        <w:rPr>
          <w:lang w:val="en-US"/>
        </w:rPr>
        <w:t>, or</w:t>
      </w:r>
      <w:r w:rsidR="00935128" w:rsidRPr="00AA38F0">
        <w:rPr>
          <w:lang w:val="en-US"/>
        </w:rPr>
        <w:t xml:space="preserve"> </w:t>
      </w:r>
      <w:r w:rsidR="00D64786">
        <w:rPr>
          <w:lang w:val="en-US"/>
        </w:rPr>
        <w:t xml:space="preserve">using </w:t>
      </w:r>
      <w:r w:rsidR="00935128" w:rsidRPr="00AA38F0">
        <w:rPr>
          <w:lang w:val="en-US"/>
        </w:rPr>
        <w:t xml:space="preserve">the </w:t>
      </w:r>
      <w:r w:rsidR="00152A69" w:rsidRPr="00AA38F0">
        <w:rPr>
          <w:lang w:val="en-US" w:eastAsia="en-GB"/>
        </w:rPr>
        <w:t>Close</w:t>
      </w:r>
      <w:r w:rsidR="00935128" w:rsidRPr="00AA38F0">
        <w:rPr>
          <w:lang w:val="en-US"/>
        </w:rPr>
        <w:t xml:space="preserve"> button</w:t>
      </w:r>
      <w:r w:rsidRPr="00AA38F0">
        <w:rPr>
          <w:lang w:val="en-US"/>
        </w:rPr>
        <w:t>.</w:t>
      </w:r>
    </w:p>
    <w:p w14:paraId="0F7165A3" w14:textId="0C14B7DC" w:rsidR="00132FAA" w:rsidRDefault="00132FAA" w:rsidP="003F31C2">
      <w:pPr>
        <w:rPr>
          <w:lang w:val="en-US"/>
        </w:rPr>
      </w:pPr>
    </w:p>
    <w:p w14:paraId="11DE22F4" w14:textId="00CB5F3A" w:rsidR="00132FAA" w:rsidRPr="00AA38F0" w:rsidRDefault="00132FAA" w:rsidP="00132FAA">
      <w:pPr>
        <w:jc w:val="center"/>
        <w:rPr>
          <w:lang w:val="en-US"/>
        </w:rPr>
      </w:pPr>
    </w:p>
    <w:p w14:paraId="2691ED94" w14:textId="77777777" w:rsidR="00445081" w:rsidRDefault="00445081">
      <w:pPr>
        <w:spacing w:after="200" w:line="276" w:lineRule="auto"/>
        <w:rPr>
          <w:rFonts w:asciiTheme="majorHAnsi" w:hAnsiTheme="majorHAnsi"/>
          <w:caps/>
          <w:color w:val="416C75"/>
          <w:sz w:val="32"/>
          <w:szCs w:val="32"/>
          <w:lang w:val="en-US"/>
        </w:rPr>
      </w:pPr>
      <w:bookmarkStart w:id="9" w:name="_Ref323742063"/>
      <w:bookmarkStart w:id="10" w:name="_Ref323742080"/>
      <w:bookmarkStart w:id="11" w:name="_Toc483990880"/>
      <w:r>
        <w:rPr>
          <w:lang w:val="en-US"/>
        </w:rPr>
        <w:br w:type="page"/>
      </w:r>
    </w:p>
    <w:p w14:paraId="77313CA1" w14:textId="0E4C7785" w:rsidR="004E2A6A" w:rsidRPr="00AA38F0" w:rsidRDefault="005E2DE7" w:rsidP="00710C34">
      <w:pPr>
        <w:pStyle w:val="Heading1"/>
        <w:rPr>
          <w:lang w:val="en-US"/>
        </w:rPr>
      </w:pPr>
      <w:r>
        <w:rPr>
          <w:lang w:val="en-US"/>
        </w:rPr>
        <w:lastRenderedPageBreak/>
        <w:t>Connecting to Alfresco</w:t>
      </w:r>
      <w:bookmarkEnd w:id="9"/>
      <w:bookmarkEnd w:id="10"/>
      <w:bookmarkEnd w:id="11"/>
    </w:p>
    <w:p w14:paraId="36EFF36F" w14:textId="39DF361E" w:rsidR="0020746E" w:rsidRPr="00AA38F0" w:rsidRDefault="00724E08" w:rsidP="0020746E">
      <w:pPr>
        <w:rPr>
          <w:lang w:val="en-US"/>
        </w:rPr>
      </w:pPr>
      <w:r w:rsidRPr="00AA38F0">
        <w:rPr>
          <w:lang w:val="en-US"/>
        </w:rPr>
        <w:t xml:space="preserve">The Fred Trial Version has a default server configuration. This Fred Trial </w:t>
      </w:r>
      <w:r w:rsidR="00C86F31" w:rsidRPr="00AA38F0">
        <w:rPr>
          <w:lang w:val="en-US"/>
        </w:rPr>
        <w:t>V</w:t>
      </w:r>
      <w:r w:rsidRPr="00AA38F0">
        <w:rPr>
          <w:lang w:val="en-US"/>
        </w:rPr>
        <w:t>ersion cannot be configured for another Alfresco server. The user will have to set the username and password as provided by XeniT.</w:t>
      </w:r>
    </w:p>
    <w:p w14:paraId="2E5AC869" w14:textId="1D8F1DEB" w:rsidR="0020746E" w:rsidRPr="00AA38F0" w:rsidRDefault="00724E08" w:rsidP="004E2A6A">
      <w:pPr>
        <w:rPr>
          <w:u w:val="single"/>
          <w:lang w:val="en-US" w:eastAsia="en-US"/>
        </w:rPr>
      </w:pPr>
      <w:r w:rsidRPr="00AA38F0">
        <w:rPr>
          <w:u w:val="single"/>
          <w:lang w:val="en-US" w:eastAsia="en-US"/>
        </w:rPr>
        <w:t>For completeness of th</w:t>
      </w:r>
      <w:r w:rsidR="00AD6EF2" w:rsidRPr="00AA38F0">
        <w:rPr>
          <w:u w:val="single"/>
          <w:lang w:val="en-US" w:eastAsia="en-US"/>
        </w:rPr>
        <w:t>is</w:t>
      </w:r>
      <w:r w:rsidRPr="00AA38F0">
        <w:rPr>
          <w:u w:val="single"/>
          <w:lang w:val="en-US" w:eastAsia="en-US"/>
        </w:rPr>
        <w:t xml:space="preserve"> documentation</w:t>
      </w:r>
      <w:r w:rsidR="00C86F31" w:rsidRPr="00AA38F0">
        <w:rPr>
          <w:u w:val="single"/>
          <w:lang w:val="en-US" w:eastAsia="en-US"/>
        </w:rPr>
        <w:t>,</w:t>
      </w:r>
      <w:r w:rsidRPr="00AA38F0">
        <w:rPr>
          <w:u w:val="single"/>
          <w:lang w:val="en-US" w:eastAsia="en-US"/>
        </w:rPr>
        <w:t xml:space="preserve"> we are providing you the functional description </w:t>
      </w:r>
      <w:r w:rsidR="00AD6EF2" w:rsidRPr="00AA38F0">
        <w:rPr>
          <w:u w:val="single"/>
          <w:lang w:val="en-US" w:eastAsia="en-US"/>
        </w:rPr>
        <w:t>below</w:t>
      </w:r>
      <w:r w:rsidRPr="00AA38F0">
        <w:rPr>
          <w:u w:val="single"/>
          <w:lang w:val="en-US" w:eastAsia="en-US"/>
        </w:rPr>
        <w:t>.</w:t>
      </w:r>
    </w:p>
    <w:p w14:paraId="6BC72AE0" w14:textId="2FCBD3B0" w:rsidR="004E2A6A" w:rsidRPr="00AA38F0" w:rsidRDefault="00724E08" w:rsidP="004E2A6A">
      <w:pPr>
        <w:rPr>
          <w:lang w:val="en-US" w:eastAsia="en-US"/>
        </w:rPr>
      </w:pPr>
      <w:r w:rsidRPr="00AA38F0">
        <w:rPr>
          <w:lang w:val="en-US" w:eastAsia="en-US"/>
        </w:rPr>
        <w:t>Fred is a desktop window to</w:t>
      </w:r>
      <w:r w:rsidR="00C86F31" w:rsidRPr="00AA38F0">
        <w:rPr>
          <w:lang w:val="en-US" w:eastAsia="en-US"/>
        </w:rPr>
        <w:t xml:space="preserve"> </w:t>
      </w:r>
      <w:r w:rsidR="00AD6EF2" w:rsidRPr="00AA38F0">
        <w:rPr>
          <w:lang w:val="en-US" w:eastAsia="en-US"/>
        </w:rPr>
        <w:t>the</w:t>
      </w:r>
      <w:r w:rsidRPr="00AA38F0">
        <w:rPr>
          <w:lang w:val="en-US" w:eastAsia="en-US"/>
        </w:rPr>
        <w:t xml:space="preserve"> Alfresco Server</w:t>
      </w:r>
      <w:r w:rsidR="00AD6EF2" w:rsidRPr="00AA38F0">
        <w:rPr>
          <w:lang w:val="en-US" w:eastAsia="en-US"/>
        </w:rPr>
        <w:t>; that is,</w:t>
      </w:r>
      <w:r w:rsidRPr="00AA38F0">
        <w:rPr>
          <w:lang w:val="en-US" w:eastAsia="en-US"/>
        </w:rPr>
        <w:t xml:space="preserve"> Fred presents the content of the </w:t>
      </w:r>
      <w:r w:rsidR="00290825" w:rsidRPr="00AA38F0">
        <w:rPr>
          <w:lang w:val="en-US" w:eastAsia="en-US"/>
        </w:rPr>
        <w:t xml:space="preserve">Alfresco </w:t>
      </w:r>
      <w:r w:rsidRPr="00AA38F0">
        <w:rPr>
          <w:lang w:val="en-US" w:eastAsia="en-US"/>
        </w:rPr>
        <w:t>server</w:t>
      </w:r>
      <w:r w:rsidR="00AD6EF2" w:rsidRPr="00AA38F0">
        <w:rPr>
          <w:lang w:val="en-US" w:eastAsia="en-US"/>
        </w:rPr>
        <w:t xml:space="preserve"> to the user</w:t>
      </w:r>
      <w:r w:rsidRPr="00AA38F0">
        <w:rPr>
          <w:lang w:val="en-US" w:eastAsia="en-US"/>
        </w:rPr>
        <w:t>. To be able to access the server, the user needs to configure the Alfresco repository to which the user wishes to connect.</w:t>
      </w:r>
    </w:p>
    <w:p w14:paraId="52C4BF32" w14:textId="1FE6686F" w:rsidR="00105A02" w:rsidRPr="00AA38F0" w:rsidRDefault="00724E08" w:rsidP="004E2A6A">
      <w:pPr>
        <w:rPr>
          <w:lang w:val="en-US"/>
        </w:rPr>
      </w:pPr>
      <w:r w:rsidRPr="00AA38F0">
        <w:rPr>
          <w:lang w:val="en-US"/>
        </w:rPr>
        <w:t xml:space="preserve">The Fred start-up window contains a list of repositories </w:t>
      </w:r>
      <w:r w:rsidR="00C86F31" w:rsidRPr="00AA38F0">
        <w:rPr>
          <w:lang w:val="en-US"/>
        </w:rPr>
        <w:t xml:space="preserve">that </w:t>
      </w:r>
      <w:r w:rsidRPr="00AA38F0">
        <w:rPr>
          <w:lang w:val="en-US"/>
        </w:rPr>
        <w:t>have</w:t>
      </w:r>
      <w:r w:rsidR="00AD6EF2" w:rsidRPr="00AA38F0">
        <w:rPr>
          <w:lang w:val="en-US"/>
        </w:rPr>
        <w:t xml:space="preserve"> been</w:t>
      </w:r>
      <w:r w:rsidRPr="00AA38F0">
        <w:rPr>
          <w:lang w:val="en-US"/>
        </w:rPr>
        <w:t xml:space="preserve"> configured</w:t>
      </w:r>
      <w:r w:rsidR="00AD6EF2" w:rsidRPr="00AA38F0">
        <w:rPr>
          <w:lang w:val="en-US"/>
        </w:rPr>
        <w:t xml:space="preserve"> by the user</w:t>
      </w:r>
      <w:r w:rsidRPr="00AA38F0">
        <w:rPr>
          <w:lang w:val="en-US"/>
        </w:rPr>
        <w:t xml:space="preserve">. </w:t>
      </w:r>
    </w:p>
    <w:p w14:paraId="60E7C9B0" w14:textId="1C16A957" w:rsidR="00105A02" w:rsidRPr="00AA38F0" w:rsidRDefault="00724E08" w:rsidP="00103573">
      <w:pPr>
        <w:pStyle w:val="ListParagraph"/>
        <w:numPr>
          <w:ilvl w:val="0"/>
          <w:numId w:val="11"/>
        </w:numPr>
        <w:rPr>
          <w:lang w:val="en-US"/>
        </w:rPr>
      </w:pPr>
      <w:r w:rsidRPr="00AA38F0">
        <w:rPr>
          <w:lang w:val="en-US"/>
        </w:rPr>
        <w:t>To add a repository</w:t>
      </w:r>
      <w:r w:rsidR="00AD6EF2" w:rsidRPr="00AA38F0">
        <w:rPr>
          <w:lang w:val="en-US"/>
        </w:rPr>
        <w:t>,</w:t>
      </w:r>
      <w:r w:rsidRPr="00AA38F0">
        <w:rPr>
          <w:lang w:val="en-US"/>
        </w:rPr>
        <w:t xml:space="preserve"> click on</w:t>
      </w:r>
      <w:r w:rsidR="00915B86" w:rsidRPr="00AA38F0">
        <w:rPr>
          <w:noProof/>
          <w:lang w:val="en-US" w:eastAsia="en-US"/>
        </w:rPr>
        <w:drawing>
          <wp:inline distT="0" distB="0" distL="0" distR="0" wp14:anchorId="24E1E32F" wp14:editId="08D55194">
            <wp:extent cx="144911" cy="133742"/>
            <wp:effectExtent l="19050" t="0" r="7489"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5986" cy="134734"/>
                    </a:xfrm>
                    <a:prstGeom prst="rect">
                      <a:avLst/>
                    </a:prstGeom>
                    <a:noFill/>
                    <a:ln w="9525">
                      <a:noFill/>
                      <a:miter lim="800000"/>
                      <a:headEnd/>
                      <a:tailEnd/>
                    </a:ln>
                  </pic:spPr>
                </pic:pic>
              </a:graphicData>
            </a:graphic>
          </wp:inline>
        </w:drawing>
      </w:r>
      <w:r w:rsidR="008E62BE" w:rsidRPr="00AA38F0">
        <w:rPr>
          <w:lang w:val="en-US"/>
        </w:rPr>
        <w:t xml:space="preserve"> at the bottom of the list</w:t>
      </w:r>
      <w:r w:rsidRPr="00AA38F0">
        <w:rPr>
          <w:lang w:val="en-US"/>
        </w:rPr>
        <w:t xml:space="preserve">. </w:t>
      </w:r>
    </w:p>
    <w:p w14:paraId="37314DB0" w14:textId="03344D40" w:rsidR="004E2A6A" w:rsidRPr="00AA38F0" w:rsidRDefault="00724E08" w:rsidP="00103573">
      <w:pPr>
        <w:pStyle w:val="ListParagraph"/>
        <w:numPr>
          <w:ilvl w:val="0"/>
          <w:numId w:val="11"/>
        </w:numPr>
        <w:rPr>
          <w:lang w:val="en-US"/>
        </w:rPr>
      </w:pPr>
      <w:r w:rsidRPr="00AA38F0">
        <w:rPr>
          <w:lang w:val="en-US"/>
        </w:rPr>
        <w:t>Fill in the fields of the repository you want to configure:</w:t>
      </w:r>
    </w:p>
    <w:p w14:paraId="797E303A" w14:textId="503C48B8" w:rsidR="008740FB" w:rsidRPr="00AA38F0" w:rsidRDefault="00724E08" w:rsidP="00103573">
      <w:pPr>
        <w:pStyle w:val="ListParagraph"/>
        <w:numPr>
          <w:ilvl w:val="0"/>
          <w:numId w:val="12"/>
        </w:numPr>
        <w:rPr>
          <w:lang w:val="en-US"/>
        </w:rPr>
      </w:pPr>
      <w:r w:rsidRPr="00AA38F0">
        <w:rPr>
          <w:lang w:val="en-US"/>
        </w:rPr>
        <w:t xml:space="preserve">Repository name: </w:t>
      </w:r>
      <w:r w:rsidR="00D64786">
        <w:rPr>
          <w:lang w:val="en-US"/>
        </w:rPr>
        <w:t>your preferred identifier for the repository</w:t>
      </w:r>
      <w:r w:rsidR="00AD6EF2" w:rsidRPr="00AA38F0">
        <w:rPr>
          <w:lang w:val="en-US"/>
        </w:rPr>
        <w:t>,</w:t>
      </w:r>
    </w:p>
    <w:p w14:paraId="0D9A1B8B" w14:textId="73C7E798" w:rsidR="00152A69" w:rsidRPr="00AA38F0" w:rsidRDefault="00152A69" w:rsidP="00103573">
      <w:pPr>
        <w:pStyle w:val="ListParagraph"/>
        <w:numPr>
          <w:ilvl w:val="0"/>
          <w:numId w:val="12"/>
        </w:numPr>
        <w:rPr>
          <w:lang w:val="en-US"/>
        </w:rPr>
      </w:pPr>
      <w:r w:rsidRPr="00AA38F0">
        <w:rPr>
          <w:lang w:val="en-US"/>
        </w:rPr>
        <w:t>Repository type: Alfresco</w:t>
      </w:r>
    </w:p>
    <w:p w14:paraId="790D125C" w14:textId="44FBDEAB" w:rsidR="008740FB" w:rsidRPr="00AA38F0" w:rsidRDefault="00724E08" w:rsidP="00103573">
      <w:pPr>
        <w:pStyle w:val="ListParagraph"/>
        <w:numPr>
          <w:ilvl w:val="0"/>
          <w:numId w:val="12"/>
        </w:numPr>
        <w:rPr>
          <w:lang w:val="en-US"/>
        </w:rPr>
      </w:pPr>
      <w:r w:rsidRPr="00AA38F0">
        <w:rPr>
          <w:lang w:val="en-US"/>
        </w:rPr>
        <w:t xml:space="preserve">Repository URL: the link to the </w:t>
      </w:r>
      <w:r w:rsidR="00D45C50" w:rsidRPr="00AA38F0">
        <w:rPr>
          <w:lang w:val="en-US"/>
        </w:rPr>
        <w:t>A</w:t>
      </w:r>
      <w:r w:rsidRPr="00AA38F0">
        <w:rPr>
          <w:lang w:val="en-US"/>
        </w:rPr>
        <w:t>lfresco repository you want to connect</w:t>
      </w:r>
      <w:r w:rsidR="00AD6EF2" w:rsidRPr="00AA38F0">
        <w:rPr>
          <w:lang w:val="en-US"/>
        </w:rPr>
        <w:t xml:space="preserve"> to</w:t>
      </w:r>
      <w:r w:rsidRPr="00AA38F0">
        <w:rPr>
          <w:lang w:val="en-US"/>
        </w:rPr>
        <w:t xml:space="preserve">. Contact your </w:t>
      </w:r>
      <w:r w:rsidR="00C86F31" w:rsidRPr="00AA38F0">
        <w:rPr>
          <w:lang w:val="en-US"/>
        </w:rPr>
        <w:t xml:space="preserve">system </w:t>
      </w:r>
      <w:r w:rsidRPr="00AA38F0">
        <w:rPr>
          <w:lang w:val="en-US"/>
        </w:rPr>
        <w:t>administrator to receive the link to your Alfresco repository</w:t>
      </w:r>
      <w:r w:rsidR="00AD6EF2" w:rsidRPr="00AA38F0">
        <w:rPr>
          <w:lang w:val="en-US"/>
        </w:rPr>
        <w:t>,</w:t>
      </w:r>
    </w:p>
    <w:p w14:paraId="35A65245" w14:textId="77777777" w:rsidR="00152A69" w:rsidRPr="00AA38F0" w:rsidRDefault="00152A69" w:rsidP="00103573">
      <w:pPr>
        <w:pStyle w:val="ListParagraph"/>
        <w:numPr>
          <w:ilvl w:val="0"/>
          <w:numId w:val="12"/>
        </w:numPr>
        <w:rPr>
          <w:lang w:val="en-US"/>
        </w:rPr>
      </w:pPr>
      <w:r w:rsidRPr="00AA38F0">
        <w:rPr>
          <w:lang w:val="en-US"/>
        </w:rPr>
        <w:t>Authentication:</w:t>
      </w:r>
    </w:p>
    <w:p w14:paraId="3DD04F8F" w14:textId="1590EC4E" w:rsidR="00152A69" w:rsidRPr="00AA38F0" w:rsidRDefault="00152A69" w:rsidP="00152A69">
      <w:pPr>
        <w:pStyle w:val="ListParagraph"/>
        <w:numPr>
          <w:ilvl w:val="1"/>
          <w:numId w:val="12"/>
        </w:numPr>
        <w:rPr>
          <w:lang w:val="en-US"/>
        </w:rPr>
      </w:pPr>
      <w:r w:rsidRPr="00AA38F0">
        <w:rPr>
          <w:lang w:val="en-US"/>
        </w:rPr>
        <w:t>Username/password: where there is no Single Sign-on available, you will need to fill in the username and password to authenticate yourself against the Alfresco server.</w:t>
      </w:r>
    </w:p>
    <w:p w14:paraId="638CCDAA" w14:textId="041EECE8" w:rsidR="00152A69" w:rsidRPr="00AA38F0" w:rsidRDefault="00152A69" w:rsidP="00152A69">
      <w:pPr>
        <w:pStyle w:val="ListParagraph"/>
        <w:numPr>
          <w:ilvl w:val="1"/>
          <w:numId w:val="12"/>
        </w:numPr>
        <w:rPr>
          <w:lang w:val="en-US"/>
        </w:rPr>
      </w:pPr>
      <w:r w:rsidRPr="00AA38F0">
        <w:rPr>
          <w:lang w:val="en-US"/>
        </w:rPr>
        <w:t>Negotiate (SSO)</w:t>
      </w:r>
    </w:p>
    <w:p w14:paraId="6455F65C" w14:textId="6281E030" w:rsidR="00152A69" w:rsidRPr="00AA38F0" w:rsidRDefault="00152A69" w:rsidP="00152A69">
      <w:pPr>
        <w:pStyle w:val="ListParagraph"/>
        <w:numPr>
          <w:ilvl w:val="1"/>
          <w:numId w:val="12"/>
        </w:numPr>
        <w:rPr>
          <w:lang w:val="en-US"/>
        </w:rPr>
      </w:pPr>
      <w:r w:rsidRPr="00AA38F0">
        <w:rPr>
          <w:lang w:val="en-US"/>
        </w:rPr>
        <w:t>Negotiate with credentials</w:t>
      </w:r>
    </w:p>
    <w:p w14:paraId="2B828CD9" w14:textId="035F748A" w:rsidR="00152A69" w:rsidRPr="00AA38F0" w:rsidRDefault="00152A69" w:rsidP="00152A69">
      <w:pPr>
        <w:pStyle w:val="ListParagraph"/>
        <w:numPr>
          <w:ilvl w:val="1"/>
          <w:numId w:val="12"/>
        </w:numPr>
        <w:rPr>
          <w:lang w:val="en-US"/>
        </w:rPr>
      </w:pPr>
      <w:r w:rsidRPr="00AA38F0">
        <w:rPr>
          <w:lang w:val="en-US"/>
        </w:rPr>
        <w:t>NTLM (SSO): use Single Sign-on authentication in a corporate network, and</w:t>
      </w:r>
    </w:p>
    <w:p w14:paraId="48282A79" w14:textId="12D3822D" w:rsidR="00152A69" w:rsidRPr="00AA38F0" w:rsidRDefault="00152A69" w:rsidP="00152A69">
      <w:pPr>
        <w:pStyle w:val="ListParagraph"/>
        <w:numPr>
          <w:ilvl w:val="1"/>
          <w:numId w:val="12"/>
        </w:numPr>
        <w:rPr>
          <w:lang w:val="en-US"/>
        </w:rPr>
      </w:pPr>
      <w:r w:rsidRPr="00AA38F0">
        <w:rPr>
          <w:lang w:val="en-US"/>
        </w:rPr>
        <w:t>NTLM with Credentials</w:t>
      </w:r>
    </w:p>
    <w:p w14:paraId="6C653A0B" w14:textId="23947827" w:rsidR="00FB496C" w:rsidRPr="00FB6631" w:rsidRDefault="00724E08" w:rsidP="00FB6631">
      <w:pPr>
        <w:pStyle w:val="ListParagraph"/>
        <w:numPr>
          <w:ilvl w:val="0"/>
          <w:numId w:val="9"/>
        </w:numPr>
        <w:rPr>
          <w:lang w:val="en-US"/>
        </w:rPr>
      </w:pPr>
      <w:r w:rsidRPr="00AA38F0">
        <w:rPr>
          <w:lang w:val="en-US"/>
        </w:rPr>
        <w:t xml:space="preserve">Click </w:t>
      </w:r>
      <w:r w:rsidR="00D64786">
        <w:rPr>
          <w:lang w:val="en-US"/>
        </w:rPr>
        <w:t>Save</w:t>
      </w:r>
      <w:r w:rsidRPr="00AA38F0">
        <w:rPr>
          <w:lang w:val="en-US"/>
        </w:rPr>
        <w:t>.</w:t>
      </w:r>
    </w:p>
    <w:p w14:paraId="5F6EA24E" w14:textId="6D7C1230" w:rsidR="00DA0FA4" w:rsidRPr="00AA38F0" w:rsidRDefault="00E12C2B" w:rsidP="00DA0FA4">
      <w:pPr>
        <w:jc w:val="center"/>
        <w:rPr>
          <w:lang w:val="en-US"/>
        </w:rPr>
      </w:pPr>
      <w:r>
        <w:rPr>
          <w:noProof/>
          <w:lang w:val="en-US" w:eastAsia="en-US"/>
        </w:rPr>
        <w:drawing>
          <wp:inline distT="0" distB="0" distL="0" distR="0" wp14:anchorId="0BB2EDE5" wp14:editId="3DFB634F">
            <wp:extent cx="4051005" cy="3632198"/>
            <wp:effectExtent l="0" t="0" r="6985" b="6985"/>
            <wp:docPr id="56" name="Picture 56" descr="C:\Users\Deyan Atanasov\AppData\Local\Microsoft\Windows\INetCache\Content.Word\Fred_Repository_Book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5674" cy="3636385"/>
                    </a:xfrm>
                    <a:prstGeom prst="rect">
                      <a:avLst/>
                    </a:prstGeom>
                    <a:noFill/>
                    <a:ln>
                      <a:noFill/>
                    </a:ln>
                  </pic:spPr>
                </pic:pic>
              </a:graphicData>
            </a:graphic>
          </wp:inline>
        </w:drawing>
      </w:r>
    </w:p>
    <w:p w14:paraId="325578A2" w14:textId="2E18AAE6" w:rsidR="00785330" w:rsidRPr="00AA38F0" w:rsidRDefault="00724E08" w:rsidP="008740FB">
      <w:pPr>
        <w:rPr>
          <w:lang w:val="en-US"/>
        </w:rPr>
      </w:pPr>
      <w:r w:rsidRPr="00AA38F0">
        <w:rPr>
          <w:lang w:val="en-US"/>
        </w:rPr>
        <w:lastRenderedPageBreak/>
        <w:t xml:space="preserve">Now this repository </w:t>
      </w:r>
      <w:r w:rsidR="00AD6EF2" w:rsidRPr="00AA38F0">
        <w:rPr>
          <w:lang w:val="en-US"/>
        </w:rPr>
        <w:t>will be included in the</w:t>
      </w:r>
      <w:r w:rsidRPr="00AA38F0">
        <w:rPr>
          <w:lang w:val="en-US"/>
        </w:rPr>
        <w:t xml:space="preserve"> list of all the repositories you have configured. You can connect to multiple repositories, using multiple account names. </w:t>
      </w:r>
    </w:p>
    <w:p w14:paraId="1401A0B7" w14:textId="3E5EB6D8" w:rsidR="001F432D" w:rsidRPr="00AA38F0" w:rsidRDefault="00724E08" w:rsidP="008740FB">
      <w:pPr>
        <w:rPr>
          <w:lang w:val="en-US"/>
        </w:rPr>
      </w:pPr>
      <w:r w:rsidRPr="00AA38F0">
        <w:rPr>
          <w:lang w:val="en-US"/>
        </w:rPr>
        <w:t xml:space="preserve">The list of repositories you have configured </w:t>
      </w:r>
      <w:r w:rsidR="00C86F31" w:rsidRPr="00AA38F0">
        <w:rPr>
          <w:lang w:val="en-US"/>
        </w:rPr>
        <w:t>are</w:t>
      </w:r>
      <w:r w:rsidRPr="00AA38F0">
        <w:rPr>
          <w:lang w:val="en-US"/>
        </w:rPr>
        <w:t xml:space="preserve"> sorted alphabetically based on the repository name</w:t>
      </w:r>
      <w:r w:rsidR="00C86F31" w:rsidRPr="00AA38F0">
        <w:rPr>
          <w:lang w:val="en-US"/>
        </w:rPr>
        <w:t>s</w:t>
      </w:r>
      <w:r w:rsidRPr="00AA38F0">
        <w:rPr>
          <w:lang w:val="en-US"/>
        </w:rPr>
        <w:t xml:space="preserve"> you have provided.</w:t>
      </w:r>
    </w:p>
    <w:p w14:paraId="1D7F595C" w14:textId="399F78D6" w:rsidR="00D13BC0" w:rsidRPr="00AA38F0" w:rsidRDefault="00724E08" w:rsidP="00DA0FA4">
      <w:pPr>
        <w:rPr>
          <w:lang w:val="en-US"/>
        </w:rPr>
      </w:pPr>
      <w:r w:rsidRPr="00AA38F0">
        <w:rPr>
          <w:lang w:val="en-US"/>
        </w:rPr>
        <w:t>In the list of repositories</w:t>
      </w:r>
      <w:r w:rsidR="001360C9" w:rsidRPr="00AA38F0">
        <w:rPr>
          <w:lang w:val="en-US"/>
        </w:rPr>
        <w:t>,</w:t>
      </w:r>
      <w:r w:rsidRPr="00AA38F0">
        <w:rPr>
          <w:lang w:val="en-US"/>
        </w:rPr>
        <w:t xml:space="preserve"> you can </w:t>
      </w:r>
      <w:r w:rsidR="001360C9" w:rsidRPr="00AA38F0">
        <w:rPr>
          <w:lang w:val="en-US"/>
        </w:rPr>
        <w:t xml:space="preserve">select </w:t>
      </w:r>
      <w:r w:rsidR="0084644E" w:rsidRPr="00AA38F0">
        <w:rPr>
          <w:lang w:val="en-US"/>
        </w:rPr>
        <w:t>on</w:t>
      </w:r>
      <w:r w:rsidRPr="00AA38F0">
        <w:rPr>
          <w:lang w:val="en-US"/>
        </w:rPr>
        <w:t xml:space="preserve">e repository </w:t>
      </w:r>
      <w:r w:rsidR="001360C9" w:rsidRPr="00AA38F0">
        <w:rPr>
          <w:lang w:val="en-US"/>
        </w:rPr>
        <w:t>to</w:t>
      </w:r>
      <w:r w:rsidRPr="00AA38F0">
        <w:rPr>
          <w:lang w:val="en-US"/>
        </w:rPr>
        <w:t xml:space="preserve"> be the default repository. When you start up Fred, it will open the default repository</w:t>
      </w:r>
      <w:r w:rsidR="00D45C50" w:rsidRPr="00AA38F0">
        <w:rPr>
          <w:lang w:val="en-US"/>
        </w:rPr>
        <w:t xml:space="preserve"> immediately</w:t>
      </w:r>
      <w:r w:rsidRPr="00AA38F0">
        <w:rPr>
          <w:lang w:val="en-US"/>
        </w:rPr>
        <w:t>. If no default repository is selected</w:t>
      </w:r>
      <w:r w:rsidR="001360C9" w:rsidRPr="00AA38F0">
        <w:rPr>
          <w:lang w:val="en-US"/>
        </w:rPr>
        <w:t>,</w:t>
      </w:r>
      <w:r w:rsidRPr="00AA38F0">
        <w:rPr>
          <w:lang w:val="en-US"/>
        </w:rPr>
        <w:t xml:space="preserve"> then Fred will open the repository list at start-up.</w:t>
      </w:r>
    </w:p>
    <w:p w14:paraId="3993DFD6" w14:textId="4EDA998C" w:rsidR="008E62BE" w:rsidRPr="00AA38F0" w:rsidRDefault="002321A6" w:rsidP="008E62BE">
      <w:pPr>
        <w:jc w:val="center"/>
        <w:rPr>
          <w:lang w:val="en-US"/>
        </w:rPr>
      </w:pPr>
      <w:r w:rsidRPr="00AA38F0">
        <w:rPr>
          <w:noProof/>
          <w:lang w:val="en-US" w:eastAsia="en-US"/>
        </w:rPr>
        <w:drawing>
          <wp:inline distT="0" distB="0" distL="0" distR="0" wp14:anchorId="69AD8BAE" wp14:editId="41D47C76">
            <wp:extent cx="2286319" cy="108600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pic:spPr>
                </pic:pic>
              </a:graphicData>
            </a:graphic>
          </wp:inline>
        </w:drawing>
      </w:r>
    </w:p>
    <w:p w14:paraId="78FEDE2B" w14:textId="7D22740E" w:rsidR="00785330" w:rsidRPr="00AA38F0" w:rsidRDefault="00785330" w:rsidP="00785330">
      <w:pPr>
        <w:pStyle w:val="ListParagraph"/>
        <w:numPr>
          <w:ilvl w:val="0"/>
          <w:numId w:val="22"/>
        </w:numPr>
        <w:rPr>
          <w:lang w:val="en-US"/>
        </w:rPr>
      </w:pPr>
      <w:r w:rsidRPr="00AA38F0">
        <w:rPr>
          <w:lang w:val="en-US"/>
        </w:rPr>
        <w:t xml:space="preserve">To enter a repository, you need to double click on a repository </w:t>
      </w:r>
      <w:r w:rsidR="00C86F31" w:rsidRPr="00AA38F0">
        <w:rPr>
          <w:lang w:val="en-US"/>
        </w:rPr>
        <w:t>with</w:t>
      </w:r>
      <w:r w:rsidRPr="00AA38F0">
        <w:rPr>
          <w:lang w:val="en-US"/>
        </w:rPr>
        <w:t>in the list.</w:t>
      </w:r>
    </w:p>
    <w:p w14:paraId="649E181F" w14:textId="21BE7C02" w:rsidR="00825842" w:rsidRPr="00AA38F0" w:rsidRDefault="00724E08" w:rsidP="00103573">
      <w:pPr>
        <w:pStyle w:val="ListParagraph"/>
        <w:numPr>
          <w:ilvl w:val="0"/>
          <w:numId w:val="22"/>
        </w:numPr>
        <w:rPr>
          <w:lang w:val="en-US"/>
        </w:rPr>
      </w:pPr>
      <w:r w:rsidRPr="00AA38F0">
        <w:rPr>
          <w:lang w:val="en-US"/>
        </w:rPr>
        <w:t xml:space="preserve">When you have </w:t>
      </w:r>
      <w:r w:rsidR="00C86F31" w:rsidRPr="00AA38F0">
        <w:rPr>
          <w:lang w:val="en-US"/>
        </w:rPr>
        <w:t xml:space="preserve">previously </w:t>
      </w:r>
      <w:r w:rsidRPr="00AA38F0">
        <w:rPr>
          <w:lang w:val="en-US"/>
        </w:rPr>
        <w:t>entered an Alfresco repository</w:t>
      </w:r>
      <w:r w:rsidR="00C86F31" w:rsidRPr="00AA38F0">
        <w:rPr>
          <w:lang w:val="en-US"/>
        </w:rPr>
        <w:t>,</w:t>
      </w:r>
      <w:r w:rsidRPr="00AA38F0">
        <w:rPr>
          <w:lang w:val="en-US"/>
        </w:rPr>
        <w:t xml:space="preserve"> and you want to move to another repository, </w:t>
      </w:r>
      <w:r w:rsidR="000072E1" w:rsidRPr="00AA38F0">
        <w:rPr>
          <w:lang w:val="en-US"/>
        </w:rPr>
        <w:t>click</w:t>
      </w:r>
      <w:r w:rsidR="00785330" w:rsidRPr="00AA38F0">
        <w:rPr>
          <w:lang w:val="en-US"/>
        </w:rPr>
        <w:t xml:space="preserve"> File/Disconnect </w:t>
      </w:r>
      <w:r w:rsidR="00915B86" w:rsidRPr="00AA38F0">
        <w:rPr>
          <w:noProof/>
          <w:lang w:val="en-US" w:eastAsia="en-US"/>
        </w:rPr>
        <w:drawing>
          <wp:inline distT="0" distB="0" distL="0" distR="0" wp14:anchorId="04971D50" wp14:editId="344C4707">
            <wp:extent cx="209550" cy="209550"/>
            <wp:effectExtent l="0" t="0" r="0" b="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AA38F0">
        <w:rPr>
          <w:lang w:val="en-US"/>
        </w:rPr>
        <w:t>.</w:t>
      </w:r>
    </w:p>
    <w:p w14:paraId="20104AE2" w14:textId="27EB7D09" w:rsidR="008E62BE" w:rsidRPr="00AA38F0" w:rsidRDefault="008E62BE" w:rsidP="00103573">
      <w:pPr>
        <w:pStyle w:val="ListParagraph"/>
        <w:numPr>
          <w:ilvl w:val="0"/>
          <w:numId w:val="22"/>
        </w:numPr>
        <w:rPr>
          <w:lang w:val="en-US"/>
        </w:rPr>
      </w:pPr>
      <w:r w:rsidRPr="00AA38F0">
        <w:rPr>
          <w:lang w:val="en-US"/>
        </w:rPr>
        <w:t>Click on Edit Bookmark to modify the configuration settings of the bookmark</w:t>
      </w:r>
      <w:r w:rsidR="001360C9" w:rsidRPr="00AA38F0">
        <w:rPr>
          <w:lang w:val="en-US"/>
        </w:rPr>
        <w:t>.</w:t>
      </w:r>
    </w:p>
    <w:p w14:paraId="2C158FFA" w14:textId="478C2A94" w:rsidR="008E62BE" w:rsidRPr="00AA38F0" w:rsidRDefault="008E62BE" w:rsidP="00103573">
      <w:pPr>
        <w:pStyle w:val="ListParagraph"/>
        <w:numPr>
          <w:ilvl w:val="0"/>
          <w:numId w:val="22"/>
        </w:numPr>
        <w:rPr>
          <w:lang w:val="en-US"/>
        </w:rPr>
      </w:pPr>
      <w:r w:rsidRPr="00AA38F0">
        <w:rPr>
          <w:lang w:val="en-US"/>
        </w:rPr>
        <w:t>Click on Delete Bookmark to remove a bookmark from the list</w:t>
      </w:r>
    </w:p>
    <w:p w14:paraId="5241356C" w14:textId="4F993CDC" w:rsidR="00C124B4" w:rsidRPr="00AA38F0" w:rsidRDefault="008E62BE" w:rsidP="00C124B4">
      <w:pPr>
        <w:pStyle w:val="ListParagraph"/>
        <w:numPr>
          <w:ilvl w:val="0"/>
          <w:numId w:val="22"/>
        </w:numPr>
        <w:rPr>
          <w:lang w:val="en-US"/>
        </w:rPr>
      </w:pPr>
      <w:r w:rsidRPr="00AA38F0">
        <w:rPr>
          <w:lang w:val="en-US"/>
        </w:rPr>
        <w:t xml:space="preserve">Click on Connect Offline when you are not connected to the internet and you want to navigate </w:t>
      </w:r>
      <w:r w:rsidR="001360C9" w:rsidRPr="00AA38F0">
        <w:rPr>
          <w:lang w:val="en-US"/>
        </w:rPr>
        <w:t xml:space="preserve">to </w:t>
      </w:r>
      <w:r w:rsidRPr="00AA38F0">
        <w:rPr>
          <w:lang w:val="en-US"/>
        </w:rPr>
        <w:t>the part of your repository that is in the local cache.</w:t>
      </w:r>
    </w:p>
    <w:p w14:paraId="44C0A03C" w14:textId="034BADFD" w:rsidR="002321A6" w:rsidRPr="00F01F38" w:rsidRDefault="00F01F38" w:rsidP="00F01F38">
      <w:pPr>
        <w:pStyle w:val="ListParagraph"/>
        <w:numPr>
          <w:ilvl w:val="0"/>
          <w:numId w:val="22"/>
        </w:numPr>
        <w:rPr>
          <w:lang w:val="en-US"/>
        </w:rPr>
      </w:pPr>
      <w:r w:rsidRPr="00AA38F0">
        <w:rPr>
          <w:lang w:val="en-US"/>
        </w:rPr>
        <w:t xml:space="preserve">Connect (Memory-cache Only): </w:t>
      </w:r>
      <w:r>
        <w:rPr>
          <w:lang w:val="en-US"/>
        </w:rPr>
        <w:t xml:space="preserve">this is a technical option which </w:t>
      </w:r>
      <w:r w:rsidR="00B82774">
        <w:rPr>
          <w:lang w:val="en-US"/>
        </w:rPr>
        <w:t>you might use at the</w:t>
      </w:r>
      <w:r>
        <w:rPr>
          <w:lang w:val="en-US"/>
        </w:rPr>
        <w:t xml:space="preserve"> request of your help desk.</w:t>
      </w:r>
    </w:p>
    <w:p w14:paraId="2AAB54A4" w14:textId="19AB39A1" w:rsidR="000F2616" w:rsidRPr="00AA38F0" w:rsidRDefault="005E2DE7" w:rsidP="00710C34">
      <w:pPr>
        <w:pStyle w:val="Heading1"/>
        <w:rPr>
          <w:lang w:val="en-US"/>
        </w:rPr>
      </w:pPr>
      <w:bookmarkStart w:id="12" w:name="_Toc483990881"/>
      <w:r>
        <w:rPr>
          <w:lang w:val="en-US"/>
        </w:rPr>
        <w:t>Alfresco access control</w:t>
      </w:r>
      <w:bookmarkEnd w:id="12"/>
    </w:p>
    <w:p w14:paraId="09DADA58" w14:textId="4EBE9C46" w:rsidR="0047389D" w:rsidRPr="00AA38F0" w:rsidRDefault="00724E08" w:rsidP="008740FB">
      <w:pPr>
        <w:rPr>
          <w:lang w:val="en-US"/>
        </w:rPr>
      </w:pPr>
      <w:r w:rsidRPr="00AA38F0">
        <w:rPr>
          <w:lang w:val="en-US"/>
        </w:rPr>
        <w:t xml:space="preserve">Fred does not </w:t>
      </w:r>
      <w:r w:rsidR="002321A6" w:rsidRPr="00AA38F0">
        <w:rPr>
          <w:lang w:val="en-US"/>
        </w:rPr>
        <w:t xml:space="preserve">provide extra access control </w:t>
      </w:r>
      <w:r w:rsidR="008567FE">
        <w:rPr>
          <w:lang w:val="en-US"/>
        </w:rPr>
        <w:t>beyond</w:t>
      </w:r>
      <w:r w:rsidRPr="00AA38F0">
        <w:rPr>
          <w:lang w:val="en-US"/>
        </w:rPr>
        <w:t xml:space="preserve"> the Alfresco </w:t>
      </w:r>
      <w:r w:rsidR="00825842" w:rsidRPr="00AA38F0">
        <w:rPr>
          <w:lang w:val="en-US"/>
        </w:rPr>
        <w:t>functionality</w:t>
      </w:r>
      <w:r w:rsidRPr="00AA38F0">
        <w:rPr>
          <w:lang w:val="en-US"/>
        </w:rPr>
        <w:t xml:space="preserve">. Fred is fully transparent with regards to the access control implemented in Alfresco. Any access rights </w:t>
      </w:r>
      <w:r w:rsidR="009C0D55">
        <w:rPr>
          <w:lang w:val="en-US"/>
        </w:rPr>
        <w:t>granted</w:t>
      </w:r>
      <w:r w:rsidRPr="00AA38F0">
        <w:rPr>
          <w:lang w:val="en-US"/>
        </w:rPr>
        <w:t xml:space="preserve"> to a user or a group </w:t>
      </w:r>
      <w:r w:rsidR="009C0D55">
        <w:rPr>
          <w:lang w:val="en-US"/>
        </w:rPr>
        <w:t>in relation to a</w:t>
      </w:r>
      <w:r w:rsidRPr="00AA38F0">
        <w:rPr>
          <w:lang w:val="en-US"/>
        </w:rPr>
        <w:t xml:space="preserve"> folder or a file will be applicable in the Fred application. </w:t>
      </w:r>
      <w:r w:rsidR="00680038" w:rsidRPr="00AA38F0">
        <w:rPr>
          <w:lang w:val="en-US"/>
        </w:rPr>
        <w:t>Therefore, for example</w:t>
      </w:r>
      <w:r w:rsidRPr="00AA38F0">
        <w:rPr>
          <w:lang w:val="en-US"/>
        </w:rPr>
        <w:t>:</w:t>
      </w:r>
    </w:p>
    <w:p w14:paraId="2BF70F60" w14:textId="55C9D909" w:rsidR="008740FB" w:rsidRPr="00AA38F0" w:rsidRDefault="00724E08" w:rsidP="00103573">
      <w:pPr>
        <w:pStyle w:val="ListParagraph"/>
        <w:numPr>
          <w:ilvl w:val="0"/>
          <w:numId w:val="14"/>
        </w:numPr>
        <w:rPr>
          <w:lang w:val="en-US"/>
        </w:rPr>
      </w:pPr>
      <w:r w:rsidRPr="00AA38F0">
        <w:rPr>
          <w:lang w:val="en-US"/>
        </w:rPr>
        <w:t xml:space="preserve">you will be able to </w:t>
      </w:r>
      <w:r w:rsidR="00825842" w:rsidRPr="00AA38F0">
        <w:rPr>
          <w:lang w:val="en-US"/>
        </w:rPr>
        <w:t xml:space="preserve">find and </w:t>
      </w:r>
      <w:r w:rsidRPr="00AA38F0">
        <w:rPr>
          <w:lang w:val="en-US"/>
        </w:rPr>
        <w:t>see folders and files for which you have</w:t>
      </w:r>
      <w:r w:rsidR="00680038" w:rsidRPr="00AA38F0">
        <w:rPr>
          <w:lang w:val="en-US"/>
        </w:rPr>
        <w:t>,</w:t>
      </w:r>
      <w:r w:rsidRPr="00AA38F0">
        <w:rPr>
          <w:lang w:val="en-US"/>
        </w:rPr>
        <w:t xml:space="preserve"> at minimum</w:t>
      </w:r>
      <w:r w:rsidR="00680038" w:rsidRPr="00AA38F0">
        <w:rPr>
          <w:lang w:val="en-US"/>
        </w:rPr>
        <w:t>,</w:t>
      </w:r>
      <w:r w:rsidRPr="00AA38F0">
        <w:rPr>
          <w:lang w:val="en-US"/>
        </w:rPr>
        <w:t xml:space="preserve"> reading rights</w:t>
      </w:r>
    </w:p>
    <w:p w14:paraId="4015B290" w14:textId="77777777" w:rsidR="00697F5F" w:rsidRPr="00AA38F0" w:rsidRDefault="00724E08" w:rsidP="00103573">
      <w:pPr>
        <w:pStyle w:val="ListParagraph"/>
        <w:numPr>
          <w:ilvl w:val="0"/>
          <w:numId w:val="14"/>
        </w:numPr>
        <w:rPr>
          <w:lang w:val="en-US"/>
        </w:rPr>
      </w:pPr>
      <w:r w:rsidRPr="00AA38F0">
        <w:rPr>
          <w:lang w:val="en-US"/>
        </w:rPr>
        <w:t>you will be able to create folders when you have collaborator rights or higher</w:t>
      </w:r>
    </w:p>
    <w:p w14:paraId="1B700C3E" w14:textId="4FF96495" w:rsidR="00825842" w:rsidRPr="00AA38F0" w:rsidRDefault="00825842" w:rsidP="00103573">
      <w:pPr>
        <w:pStyle w:val="ListParagraph"/>
        <w:numPr>
          <w:ilvl w:val="0"/>
          <w:numId w:val="14"/>
        </w:numPr>
        <w:rPr>
          <w:lang w:val="en-US"/>
        </w:rPr>
      </w:pPr>
      <w:r w:rsidRPr="00AA38F0">
        <w:rPr>
          <w:lang w:val="en-US"/>
        </w:rPr>
        <w:t>action commands for which you have permission will be enabled</w:t>
      </w:r>
      <w:r w:rsidR="002321A6" w:rsidRPr="00AA38F0">
        <w:rPr>
          <w:lang w:val="en-US"/>
        </w:rPr>
        <w:t xml:space="preserve"> and </w:t>
      </w:r>
      <w:r w:rsidR="009C0D55">
        <w:rPr>
          <w:lang w:val="en-US"/>
        </w:rPr>
        <w:t>likewise</w:t>
      </w:r>
      <w:r w:rsidR="002321A6" w:rsidRPr="00AA38F0">
        <w:rPr>
          <w:lang w:val="en-US"/>
        </w:rPr>
        <w:t xml:space="preserve"> action command, for which you have no rights on the selected file or folder, will be disabled.</w:t>
      </w:r>
    </w:p>
    <w:p w14:paraId="34925667" w14:textId="7A2EC113" w:rsidR="00D87DBB" w:rsidRDefault="00D87DBB" w:rsidP="00D87DBB">
      <w:pPr>
        <w:rPr>
          <w:lang w:val="en-US"/>
        </w:rPr>
      </w:pPr>
    </w:p>
    <w:p w14:paraId="7822B813" w14:textId="77777777" w:rsidR="00D87DBB" w:rsidRPr="00D87DBB" w:rsidRDefault="00D87DBB" w:rsidP="00D87DBB">
      <w:pPr>
        <w:rPr>
          <w:lang w:val="en-US"/>
        </w:rPr>
      </w:pPr>
    </w:p>
    <w:p w14:paraId="04EFC3E8" w14:textId="77777777" w:rsidR="00D87DBB" w:rsidRPr="00D87DBB" w:rsidRDefault="00D87DBB" w:rsidP="00D87DBB">
      <w:pPr>
        <w:rPr>
          <w:lang w:val="en-US"/>
        </w:rPr>
      </w:pPr>
    </w:p>
    <w:p w14:paraId="6893CB46" w14:textId="77777777" w:rsidR="00D87DBB" w:rsidRPr="00D87DBB" w:rsidRDefault="00D87DBB" w:rsidP="00D87DBB">
      <w:pPr>
        <w:rPr>
          <w:lang w:val="en-US"/>
        </w:rPr>
      </w:pPr>
    </w:p>
    <w:p w14:paraId="1B0E3C95" w14:textId="77777777" w:rsidR="00D87DBB" w:rsidRPr="00D87DBB" w:rsidRDefault="00D87DBB" w:rsidP="00D87DBB">
      <w:pPr>
        <w:rPr>
          <w:lang w:val="en-US"/>
        </w:rPr>
      </w:pPr>
    </w:p>
    <w:p w14:paraId="410E4412" w14:textId="353AC248" w:rsidR="002F244E" w:rsidRPr="00D87DBB" w:rsidRDefault="002F244E" w:rsidP="00D87DBB">
      <w:pPr>
        <w:tabs>
          <w:tab w:val="left" w:pos="1346"/>
        </w:tabs>
        <w:rPr>
          <w:lang w:val="en-US"/>
        </w:rPr>
      </w:pPr>
    </w:p>
    <w:p w14:paraId="6D0989E1" w14:textId="33F6149A" w:rsidR="000F2616" w:rsidRPr="00AA38F0" w:rsidRDefault="005E2DE7" w:rsidP="00710C34">
      <w:pPr>
        <w:pStyle w:val="Heading1"/>
        <w:rPr>
          <w:lang w:val="en-US"/>
        </w:rPr>
      </w:pPr>
      <w:bookmarkStart w:id="13" w:name="_Toc483990882"/>
      <w:r>
        <w:rPr>
          <w:lang w:val="en-US"/>
        </w:rPr>
        <w:lastRenderedPageBreak/>
        <w:t>Browsing the repository</w:t>
      </w:r>
      <w:bookmarkEnd w:id="13"/>
    </w:p>
    <w:p w14:paraId="21FB5C20" w14:textId="3EE82328" w:rsidR="009C3260" w:rsidRPr="00AA38F0" w:rsidRDefault="00724E08" w:rsidP="009C3260">
      <w:pPr>
        <w:rPr>
          <w:lang w:val="en-US"/>
        </w:rPr>
      </w:pPr>
      <w:r w:rsidRPr="00AA38F0">
        <w:rPr>
          <w:lang w:val="en-US"/>
        </w:rPr>
        <w:t xml:space="preserve">When you have </w:t>
      </w:r>
      <w:r w:rsidR="00E46CA0" w:rsidRPr="00AA38F0">
        <w:rPr>
          <w:lang w:val="en-US"/>
        </w:rPr>
        <w:t>logged into</w:t>
      </w:r>
      <w:r w:rsidRPr="00AA38F0">
        <w:rPr>
          <w:lang w:val="en-US"/>
        </w:rPr>
        <w:t xml:space="preserve"> a specific repository, you will be able to see all folders and files for which you have the appropriate rights.</w:t>
      </w:r>
    </w:p>
    <w:p w14:paraId="06B9B8FB" w14:textId="24DA4999" w:rsidR="00D87DBB" w:rsidRDefault="008A1E38" w:rsidP="003F31C2">
      <w:pPr>
        <w:rPr>
          <w:lang w:val="en-US"/>
        </w:rPr>
      </w:pPr>
      <w:r>
        <w:rPr>
          <w:noProof/>
          <w:lang w:val="en-US" w:eastAsia="en-US"/>
        </w:rPr>
        <w:drawing>
          <wp:inline distT="0" distB="0" distL="0" distR="0" wp14:anchorId="1745DE53" wp14:editId="69539A04">
            <wp:extent cx="6679025" cy="362494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83554" cy="3627401"/>
                    </a:xfrm>
                    <a:prstGeom prst="rect">
                      <a:avLst/>
                    </a:prstGeom>
                  </pic:spPr>
                </pic:pic>
              </a:graphicData>
            </a:graphic>
          </wp:inline>
        </w:drawing>
      </w:r>
    </w:p>
    <w:p w14:paraId="6FE046DB" w14:textId="332DFFC3" w:rsidR="003F31C2" w:rsidRPr="00AA38F0" w:rsidRDefault="00724E08" w:rsidP="003F31C2">
      <w:pPr>
        <w:rPr>
          <w:lang w:val="en-US"/>
        </w:rPr>
      </w:pPr>
      <w:r w:rsidRPr="00AA38F0">
        <w:rPr>
          <w:lang w:val="en-US"/>
        </w:rPr>
        <w:t xml:space="preserve">The </w:t>
      </w:r>
      <w:r w:rsidR="0026516B" w:rsidRPr="00AA38F0">
        <w:rPr>
          <w:lang w:val="en-US"/>
        </w:rPr>
        <w:t>browser tab</w:t>
      </w:r>
      <w:r w:rsidRPr="00AA38F0">
        <w:rPr>
          <w:lang w:val="en-US"/>
        </w:rPr>
        <w:t xml:space="preserve"> has </w:t>
      </w:r>
      <w:r w:rsidR="0012230F" w:rsidRPr="00AA38F0">
        <w:rPr>
          <w:lang w:val="en-US"/>
        </w:rPr>
        <w:t xml:space="preserve">the </w:t>
      </w:r>
      <w:r w:rsidRPr="00AA38F0">
        <w:rPr>
          <w:lang w:val="en-US"/>
        </w:rPr>
        <w:t>following elements:</w:t>
      </w:r>
    </w:p>
    <w:p w14:paraId="0A0B2564" w14:textId="6D240426" w:rsidR="00A222E2" w:rsidRPr="00AA38F0" w:rsidRDefault="00A222E2" w:rsidP="00103573">
      <w:pPr>
        <w:pStyle w:val="ListParagraph"/>
        <w:numPr>
          <w:ilvl w:val="0"/>
          <w:numId w:val="13"/>
        </w:numPr>
        <w:rPr>
          <w:lang w:val="en-US"/>
        </w:rPr>
      </w:pPr>
      <w:r w:rsidRPr="00AA38F0">
        <w:rPr>
          <w:lang w:val="en-US"/>
        </w:rPr>
        <w:t>Address bar</w:t>
      </w:r>
      <w:r w:rsidR="0012230F" w:rsidRPr="00AA38F0">
        <w:rPr>
          <w:lang w:val="en-US"/>
        </w:rPr>
        <w:t>,</w:t>
      </w:r>
      <w:r w:rsidRPr="00AA38F0">
        <w:rPr>
          <w:lang w:val="en-US"/>
        </w:rPr>
        <w:t xml:space="preserve"> indicating which folder is the active folder</w:t>
      </w:r>
    </w:p>
    <w:p w14:paraId="68A61B1B" w14:textId="146FD6F7" w:rsidR="0026516B" w:rsidRPr="00AA38F0" w:rsidRDefault="00A222E2" w:rsidP="00103573">
      <w:pPr>
        <w:pStyle w:val="ListParagraph"/>
        <w:numPr>
          <w:ilvl w:val="0"/>
          <w:numId w:val="13"/>
        </w:numPr>
        <w:rPr>
          <w:lang w:val="en-US"/>
        </w:rPr>
      </w:pPr>
      <w:r w:rsidRPr="00AA38F0">
        <w:rPr>
          <w:lang w:val="en-US"/>
        </w:rPr>
        <w:t xml:space="preserve">Navigation </w:t>
      </w:r>
      <w:r w:rsidR="0026516B" w:rsidRPr="00AA38F0">
        <w:rPr>
          <w:lang w:val="en-US"/>
        </w:rPr>
        <w:t>pane</w:t>
      </w:r>
      <w:r w:rsidR="0012230F" w:rsidRPr="00AA38F0">
        <w:rPr>
          <w:lang w:val="en-US"/>
        </w:rPr>
        <w:t>,</w:t>
      </w:r>
      <w:r w:rsidR="0026516B" w:rsidRPr="00AA38F0">
        <w:rPr>
          <w:lang w:val="en-US"/>
        </w:rPr>
        <w:t xml:space="preserve"> presenting </w:t>
      </w:r>
      <w:r w:rsidR="00724E08" w:rsidRPr="00AA38F0">
        <w:rPr>
          <w:lang w:val="en-US"/>
        </w:rPr>
        <w:t>the folder</w:t>
      </w:r>
      <w:r w:rsidR="0026516B" w:rsidRPr="00AA38F0">
        <w:rPr>
          <w:lang w:val="en-US"/>
        </w:rPr>
        <w:t xml:space="preserve"> structure</w:t>
      </w:r>
      <w:r w:rsidR="004C37F9" w:rsidRPr="00AA38F0">
        <w:rPr>
          <w:lang w:val="en-US"/>
        </w:rPr>
        <w:t xml:space="preserve"> in the repository</w:t>
      </w:r>
    </w:p>
    <w:p w14:paraId="476ADA56" w14:textId="24F963CD" w:rsidR="0026516B" w:rsidRPr="00AA38F0" w:rsidRDefault="00A222E2" w:rsidP="00103573">
      <w:pPr>
        <w:pStyle w:val="ListParagraph"/>
        <w:numPr>
          <w:ilvl w:val="0"/>
          <w:numId w:val="13"/>
        </w:numPr>
        <w:rPr>
          <w:lang w:val="en-US"/>
        </w:rPr>
      </w:pPr>
      <w:r w:rsidRPr="00AA38F0">
        <w:rPr>
          <w:lang w:val="en-US"/>
        </w:rPr>
        <w:t>Details</w:t>
      </w:r>
      <w:r w:rsidR="0026516B" w:rsidRPr="00AA38F0">
        <w:rPr>
          <w:lang w:val="en-US"/>
        </w:rPr>
        <w:t xml:space="preserve"> pane, showing the </w:t>
      </w:r>
      <w:r w:rsidRPr="00AA38F0">
        <w:rPr>
          <w:lang w:val="en-US"/>
        </w:rPr>
        <w:t>underlying</w:t>
      </w:r>
      <w:r w:rsidR="0026516B" w:rsidRPr="00AA38F0">
        <w:rPr>
          <w:lang w:val="en-US"/>
        </w:rPr>
        <w:t xml:space="preserve"> folders and the files in the selected folder</w:t>
      </w:r>
      <w:r w:rsidR="00CB49C4" w:rsidRPr="00AA38F0">
        <w:rPr>
          <w:lang w:val="en-US"/>
        </w:rPr>
        <w:t xml:space="preserve">. Columns show additional details </w:t>
      </w:r>
      <w:r w:rsidR="007E7611" w:rsidRPr="00AA38F0">
        <w:rPr>
          <w:lang w:val="en-US"/>
        </w:rPr>
        <w:t>for</w:t>
      </w:r>
      <w:r w:rsidR="0012230F" w:rsidRPr="00AA38F0">
        <w:rPr>
          <w:lang w:val="en-US"/>
        </w:rPr>
        <w:t xml:space="preserve"> </w:t>
      </w:r>
      <w:r w:rsidR="00CB49C4" w:rsidRPr="00AA38F0">
        <w:rPr>
          <w:lang w:val="en-US"/>
        </w:rPr>
        <w:t>the content</w:t>
      </w:r>
    </w:p>
    <w:p w14:paraId="6946F4EC" w14:textId="3501884E" w:rsidR="0026516B" w:rsidRPr="00AA38F0" w:rsidRDefault="0026516B" w:rsidP="00420D27">
      <w:pPr>
        <w:pStyle w:val="ListParagraph"/>
        <w:numPr>
          <w:ilvl w:val="0"/>
          <w:numId w:val="9"/>
        </w:numPr>
        <w:rPr>
          <w:lang w:val="en-US"/>
        </w:rPr>
      </w:pPr>
      <w:r w:rsidRPr="00AA38F0">
        <w:rPr>
          <w:lang w:val="en-US"/>
        </w:rPr>
        <w:t>Metadata pane</w:t>
      </w:r>
      <w:r w:rsidR="0012230F" w:rsidRPr="00AA38F0">
        <w:rPr>
          <w:lang w:val="en-US"/>
        </w:rPr>
        <w:t>,</w:t>
      </w:r>
      <w:r w:rsidRPr="00AA38F0">
        <w:rPr>
          <w:lang w:val="en-US"/>
        </w:rPr>
        <w:t xml:space="preserve"> showing the metadata linked to the selected file</w:t>
      </w:r>
      <w:r w:rsidR="009C0D55">
        <w:rPr>
          <w:lang w:val="en-US"/>
        </w:rPr>
        <w:t xml:space="preserve"> or folder in the D</w:t>
      </w:r>
      <w:r w:rsidR="00BD707D" w:rsidRPr="00AA38F0">
        <w:rPr>
          <w:lang w:val="en-US"/>
        </w:rPr>
        <w:t>etail</w:t>
      </w:r>
      <w:r w:rsidR="009C0D55">
        <w:rPr>
          <w:lang w:val="en-US"/>
        </w:rPr>
        <w:t>s</w:t>
      </w:r>
      <w:r w:rsidR="00BD707D" w:rsidRPr="00AA38F0">
        <w:rPr>
          <w:lang w:val="en-US"/>
        </w:rPr>
        <w:t xml:space="preserve"> pane</w:t>
      </w:r>
    </w:p>
    <w:p w14:paraId="622F0036" w14:textId="650695FF" w:rsidR="0026516B" w:rsidRPr="00AA38F0" w:rsidRDefault="0026516B" w:rsidP="00420D27">
      <w:pPr>
        <w:pStyle w:val="ListParagraph"/>
        <w:numPr>
          <w:ilvl w:val="0"/>
          <w:numId w:val="9"/>
        </w:numPr>
        <w:rPr>
          <w:lang w:val="en-US"/>
        </w:rPr>
      </w:pPr>
      <w:r w:rsidRPr="00AA38F0">
        <w:rPr>
          <w:lang w:val="en-US"/>
        </w:rPr>
        <w:t>Preview pane</w:t>
      </w:r>
      <w:r w:rsidR="0012230F" w:rsidRPr="00AA38F0">
        <w:rPr>
          <w:lang w:val="en-US"/>
        </w:rPr>
        <w:t>,</w:t>
      </w:r>
      <w:r w:rsidR="00BD707D" w:rsidRPr="00AA38F0">
        <w:rPr>
          <w:lang w:val="en-US"/>
        </w:rPr>
        <w:t xml:space="preserve"> showing a preview of the file selected in the </w:t>
      </w:r>
      <w:r w:rsidR="009C0D55">
        <w:rPr>
          <w:lang w:val="en-US"/>
        </w:rPr>
        <w:t>Details</w:t>
      </w:r>
      <w:r w:rsidR="00BD707D" w:rsidRPr="00AA38F0">
        <w:rPr>
          <w:lang w:val="en-US"/>
        </w:rPr>
        <w:t xml:space="preserve"> pane</w:t>
      </w:r>
    </w:p>
    <w:p w14:paraId="402808D6" w14:textId="77777777" w:rsidR="00A222E2" w:rsidRPr="00AA38F0" w:rsidRDefault="00A222E2" w:rsidP="00420D27">
      <w:pPr>
        <w:pStyle w:val="ListParagraph"/>
        <w:numPr>
          <w:ilvl w:val="0"/>
          <w:numId w:val="9"/>
        </w:numPr>
        <w:rPr>
          <w:lang w:val="en-US"/>
        </w:rPr>
      </w:pPr>
      <w:r w:rsidRPr="00AA38F0">
        <w:rPr>
          <w:lang w:val="en-US"/>
        </w:rPr>
        <w:t>Search box</w:t>
      </w:r>
    </w:p>
    <w:p w14:paraId="5AE7BED3" w14:textId="7E14ED91" w:rsidR="00E46CA0" w:rsidRPr="00AA38F0" w:rsidRDefault="00E46CA0" w:rsidP="00420D27">
      <w:pPr>
        <w:rPr>
          <w:lang w:val="en-US"/>
        </w:rPr>
      </w:pPr>
      <w:r w:rsidRPr="00AA38F0">
        <w:rPr>
          <w:lang w:val="en-US"/>
        </w:rPr>
        <w:t xml:space="preserve">The </w:t>
      </w:r>
      <w:r w:rsidR="00F42D21">
        <w:rPr>
          <w:lang w:val="en-US"/>
        </w:rPr>
        <w:t>behavior</w:t>
      </w:r>
      <w:r w:rsidR="00A222E2" w:rsidRPr="00AA38F0">
        <w:rPr>
          <w:lang w:val="en-US"/>
        </w:rPr>
        <w:t xml:space="preserve"> in the </w:t>
      </w:r>
      <w:r w:rsidR="00E44D5F" w:rsidRPr="00AA38F0">
        <w:rPr>
          <w:lang w:val="en-US"/>
        </w:rPr>
        <w:t>Address bar and the N</w:t>
      </w:r>
      <w:r w:rsidR="004C37F9" w:rsidRPr="00AA38F0">
        <w:rPr>
          <w:lang w:val="en-US"/>
        </w:rPr>
        <w:t>avigation</w:t>
      </w:r>
      <w:r w:rsidR="00A222E2" w:rsidRPr="00AA38F0">
        <w:rPr>
          <w:lang w:val="en-US"/>
        </w:rPr>
        <w:t xml:space="preserve"> and </w:t>
      </w:r>
      <w:r w:rsidR="00E44D5F" w:rsidRPr="00AA38F0">
        <w:rPr>
          <w:lang w:val="en-US"/>
        </w:rPr>
        <w:t>D</w:t>
      </w:r>
      <w:r w:rsidR="00A222E2" w:rsidRPr="00AA38F0">
        <w:rPr>
          <w:lang w:val="en-US"/>
        </w:rPr>
        <w:t>etail pane</w:t>
      </w:r>
      <w:r w:rsidR="0012230F" w:rsidRPr="00AA38F0">
        <w:rPr>
          <w:lang w:val="en-US"/>
        </w:rPr>
        <w:t>s</w:t>
      </w:r>
      <w:r w:rsidR="00A222E2" w:rsidRPr="00AA38F0">
        <w:rPr>
          <w:lang w:val="en-US"/>
        </w:rPr>
        <w:t xml:space="preserve"> </w:t>
      </w:r>
      <w:r w:rsidR="0012230F" w:rsidRPr="00AA38F0">
        <w:rPr>
          <w:lang w:val="en-US"/>
        </w:rPr>
        <w:t>are</w:t>
      </w:r>
      <w:r w:rsidR="00A222E2" w:rsidRPr="00AA38F0">
        <w:rPr>
          <w:lang w:val="en-US"/>
        </w:rPr>
        <w:t xml:space="preserve"> very </w:t>
      </w:r>
      <w:proofErr w:type="gramStart"/>
      <w:r w:rsidR="00A222E2" w:rsidRPr="00AA38F0">
        <w:rPr>
          <w:lang w:val="en-US"/>
        </w:rPr>
        <w:t>similar to</w:t>
      </w:r>
      <w:proofErr w:type="gramEnd"/>
      <w:r w:rsidR="00A222E2" w:rsidRPr="00AA38F0">
        <w:rPr>
          <w:lang w:val="en-US"/>
        </w:rPr>
        <w:t xml:space="preserve"> the </w:t>
      </w:r>
      <w:r w:rsidR="0012230F" w:rsidRPr="00AA38F0">
        <w:rPr>
          <w:lang w:val="en-US"/>
        </w:rPr>
        <w:t>functi</w:t>
      </w:r>
      <w:r w:rsidR="0084644E" w:rsidRPr="00AA38F0">
        <w:rPr>
          <w:lang w:val="en-US"/>
        </w:rPr>
        <w:t>on</w:t>
      </w:r>
      <w:r w:rsidR="0012230F" w:rsidRPr="00AA38F0">
        <w:rPr>
          <w:lang w:val="en-US"/>
        </w:rPr>
        <w:t>s</w:t>
      </w:r>
      <w:r w:rsidR="00A222E2" w:rsidRPr="00AA38F0">
        <w:rPr>
          <w:lang w:val="en-US"/>
        </w:rPr>
        <w:t xml:space="preserve"> in </w:t>
      </w:r>
      <w:r w:rsidR="002321A6" w:rsidRPr="00AA38F0">
        <w:rPr>
          <w:lang w:val="en-US"/>
        </w:rPr>
        <w:t xml:space="preserve">MS </w:t>
      </w:r>
      <w:r w:rsidR="00A222E2" w:rsidRPr="00AA38F0">
        <w:rPr>
          <w:lang w:val="en-US"/>
        </w:rPr>
        <w:t>Explorer</w:t>
      </w:r>
      <w:r w:rsidR="004C37F9" w:rsidRPr="00AA38F0">
        <w:rPr>
          <w:lang w:val="en-US"/>
        </w:rPr>
        <w:t xml:space="preserve">. </w:t>
      </w:r>
      <w:r w:rsidR="0012230F" w:rsidRPr="00AA38F0">
        <w:rPr>
          <w:lang w:val="en-US"/>
        </w:rPr>
        <w:t>Therefore, y</w:t>
      </w:r>
      <w:r w:rsidR="004C37F9" w:rsidRPr="00AA38F0">
        <w:rPr>
          <w:lang w:val="en-US"/>
        </w:rPr>
        <w:t xml:space="preserve">ou can navigate selecting folders in the Address bar, clicking folders in the navigation pane or </w:t>
      </w:r>
      <w:r w:rsidR="009C0D55">
        <w:rPr>
          <w:lang w:val="en-US"/>
        </w:rPr>
        <w:t>double-clicking folders in the D</w:t>
      </w:r>
      <w:r w:rsidR="004C37F9" w:rsidRPr="00AA38F0">
        <w:rPr>
          <w:lang w:val="en-US"/>
        </w:rPr>
        <w:t>etails pane.</w:t>
      </w:r>
    </w:p>
    <w:p w14:paraId="562B19F6" w14:textId="77777777" w:rsidR="007D5854" w:rsidRDefault="007D5854">
      <w:pPr>
        <w:spacing w:after="200" w:line="276" w:lineRule="auto"/>
        <w:rPr>
          <w:rFonts w:asciiTheme="majorHAnsi" w:hAnsiTheme="majorHAnsi"/>
          <w:caps/>
          <w:color w:val="5E878F"/>
          <w:spacing w:val="20"/>
          <w:sz w:val="28"/>
          <w:szCs w:val="28"/>
          <w:lang w:val="en-US"/>
        </w:rPr>
      </w:pPr>
      <w:bookmarkStart w:id="14" w:name="_Toc483990883"/>
      <w:r>
        <w:rPr>
          <w:lang w:val="en-US"/>
        </w:rPr>
        <w:br w:type="page"/>
      </w:r>
    </w:p>
    <w:p w14:paraId="079090A1" w14:textId="3F46FBA1" w:rsidR="005F52A1" w:rsidRPr="00AA38F0" w:rsidRDefault="005F52A1" w:rsidP="005F52A1">
      <w:pPr>
        <w:pStyle w:val="Heading2"/>
        <w:rPr>
          <w:lang w:val="en-US"/>
        </w:rPr>
      </w:pPr>
      <w:r w:rsidRPr="00AA38F0">
        <w:rPr>
          <w:lang w:val="en-US"/>
        </w:rPr>
        <w:lastRenderedPageBreak/>
        <w:t>Navigating the folder structure</w:t>
      </w:r>
      <w:bookmarkEnd w:id="14"/>
    </w:p>
    <w:p w14:paraId="50091A26" w14:textId="565BF5A1" w:rsidR="005F52A1" w:rsidRPr="00AA38F0" w:rsidRDefault="005F52A1" w:rsidP="005F52A1">
      <w:pPr>
        <w:rPr>
          <w:lang w:val="en-US"/>
        </w:rPr>
      </w:pPr>
      <w:r w:rsidRPr="00AA38F0">
        <w:rPr>
          <w:lang w:val="en-US"/>
        </w:rPr>
        <w:t>Clicking on</w:t>
      </w:r>
      <w:r w:rsidR="0012230F" w:rsidRPr="00AA38F0">
        <w:rPr>
          <w:lang w:val="en-US"/>
        </w:rPr>
        <w:t xml:space="preserve"> the</w:t>
      </w:r>
      <w:r w:rsidRPr="00AA38F0">
        <w:rPr>
          <w:lang w:val="en-US"/>
        </w:rPr>
        <w:t xml:space="preserve"> </w:t>
      </w:r>
      <w:r w:rsidRPr="00AA38F0">
        <w:rPr>
          <w:noProof/>
          <w:lang w:val="en-US" w:eastAsia="en-US"/>
        </w:rPr>
        <w:drawing>
          <wp:inline distT="0" distB="0" distL="0" distR="0" wp14:anchorId="1F048FDF" wp14:editId="0D101CA8">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AA38F0">
        <w:rPr>
          <w:lang w:val="en-US"/>
        </w:rPr>
        <w:t xml:space="preserve"> </w:t>
      </w:r>
      <w:r w:rsidRPr="00AA38F0">
        <w:rPr>
          <w:lang w:val="en-US"/>
        </w:rPr>
        <w:t xml:space="preserve">or </w:t>
      </w:r>
      <w:r w:rsidRPr="00AA38F0">
        <w:rPr>
          <w:noProof/>
          <w:lang w:val="en-US" w:eastAsia="en-US"/>
        </w:rPr>
        <w:drawing>
          <wp:inline distT="0" distB="0" distL="0" distR="0" wp14:anchorId="3E2806D0" wp14:editId="209A32B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AA38F0">
        <w:rPr>
          <w:lang w:val="en-US"/>
        </w:rPr>
        <w:t xml:space="preserve"> symbol will expand </w:t>
      </w:r>
      <w:r w:rsidR="004776FF" w:rsidRPr="00AA38F0">
        <w:rPr>
          <w:lang w:val="en-US"/>
        </w:rPr>
        <w:t xml:space="preserve">or </w:t>
      </w:r>
      <w:r w:rsidR="009C0D55">
        <w:rPr>
          <w:lang w:val="en-US"/>
        </w:rPr>
        <w:t>collapse folders in the N</w:t>
      </w:r>
      <w:r w:rsidRPr="00AA38F0">
        <w:rPr>
          <w:lang w:val="en-US"/>
        </w:rPr>
        <w:t>avigation pane.</w:t>
      </w:r>
    </w:p>
    <w:p w14:paraId="083CFD59" w14:textId="39EB7EB7" w:rsidR="005F52A1" w:rsidRPr="00AA38F0" w:rsidRDefault="009C0D55" w:rsidP="005F52A1">
      <w:pPr>
        <w:rPr>
          <w:lang w:val="en-US"/>
        </w:rPr>
      </w:pPr>
      <w:r>
        <w:rPr>
          <w:lang w:val="en-US"/>
        </w:rPr>
        <w:t>Clicking on a folder in the N</w:t>
      </w:r>
      <w:r w:rsidR="005F52A1" w:rsidRPr="00AA38F0">
        <w:rPr>
          <w:lang w:val="en-US"/>
        </w:rPr>
        <w:t>avigation pane or dou</w:t>
      </w:r>
      <w:r>
        <w:rPr>
          <w:lang w:val="en-US"/>
        </w:rPr>
        <w:t>ble clicking the folder in the D</w:t>
      </w:r>
      <w:r w:rsidR="005F52A1" w:rsidRPr="00AA38F0">
        <w:rPr>
          <w:lang w:val="en-US"/>
        </w:rPr>
        <w:t xml:space="preserve">etails pane or selecting “Open” will set that folder as your workspace. The path of the selected folder will </w:t>
      </w:r>
      <w:r>
        <w:rPr>
          <w:lang w:val="en-US"/>
        </w:rPr>
        <w:t>be displayed in the</w:t>
      </w:r>
      <w:r w:rsidR="005F52A1" w:rsidRPr="00AA38F0">
        <w:rPr>
          <w:lang w:val="en-US"/>
        </w:rPr>
        <w:t xml:space="preserve"> Address </w:t>
      </w:r>
      <w:r w:rsidR="002E6279" w:rsidRPr="00AA38F0">
        <w:rPr>
          <w:lang w:val="en-US"/>
        </w:rPr>
        <w:t>bar.</w:t>
      </w:r>
    </w:p>
    <w:p w14:paraId="26CFF522" w14:textId="7B4EDC48" w:rsidR="002E6279" w:rsidRPr="00AA38F0" w:rsidRDefault="002E6279" w:rsidP="005F52A1">
      <w:pPr>
        <w:rPr>
          <w:lang w:val="en-US"/>
        </w:rPr>
      </w:pPr>
      <w:r w:rsidRPr="00AA38F0">
        <w:rPr>
          <w:lang w:val="en-US"/>
        </w:rPr>
        <w:t xml:space="preserve">The name of the Browser tab </w:t>
      </w:r>
      <w:r w:rsidR="009C0D55">
        <w:rPr>
          <w:lang w:val="en-US"/>
        </w:rPr>
        <w:t>will be</w:t>
      </w:r>
      <w:r w:rsidRPr="00AA38F0">
        <w:rPr>
          <w:lang w:val="en-US"/>
        </w:rPr>
        <w:t xml:space="preserve"> updated to the name of the selected folder.</w:t>
      </w:r>
    </w:p>
    <w:p w14:paraId="12FBDCDD" w14:textId="65992F52" w:rsidR="001E02D6" w:rsidRPr="00AA38F0" w:rsidRDefault="001E02D6" w:rsidP="005F52A1">
      <w:pPr>
        <w:rPr>
          <w:lang w:val="en-US"/>
        </w:rPr>
      </w:pPr>
      <w:r w:rsidRPr="00AA38F0">
        <w:rPr>
          <w:lang w:val="en-US"/>
        </w:rPr>
        <w:t xml:space="preserve">Setting a folder as your workspace allows you to work continuously in the selected folder without having to click through the tree structure. Closing the Fred application will not change the workspace folder when you </w:t>
      </w:r>
      <w:r w:rsidR="0012230F" w:rsidRPr="00AA38F0">
        <w:rPr>
          <w:lang w:val="en-US"/>
        </w:rPr>
        <w:t>re-</w:t>
      </w:r>
      <w:r w:rsidRPr="00AA38F0">
        <w:rPr>
          <w:lang w:val="en-US"/>
        </w:rPr>
        <w:t>open Fred.</w:t>
      </w:r>
    </w:p>
    <w:p w14:paraId="6354D703" w14:textId="18D0ACFB" w:rsidR="001E02D6" w:rsidRPr="00AA38F0" w:rsidRDefault="001E02D6" w:rsidP="005F52A1">
      <w:pPr>
        <w:rPr>
          <w:lang w:val="en-US"/>
        </w:rPr>
      </w:pPr>
      <w:r w:rsidRPr="00AA38F0">
        <w:rPr>
          <w:lang w:val="en-US"/>
        </w:rPr>
        <w:t>Search actions are restricted to your current active workspace.</w:t>
      </w:r>
    </w:p>
    <w:p w14:paraId="48C967EE" w14:textId="77777777" w:rsidR="002E6279" w:rsidRPr="00AA38F0" w:rsidRDefault="002E6279" w:rsidP="002E6279">
      <w:pPr>
        <w:pStyle w:val="Heading2"/>
        <w:rPr>
          <w:lang w:val="en-US"/>
        </w:rPr>
      </w:pPr>
      <w:bookmarkStart w:id="15" w:name="_Toc483990884"/>
      <w:r w:rsidRPr="00AA38F0">
        <w:rPr>
          <w:lang w:val="en-US"/>
        </w:rPr>
        <w:t>Using the Address bar</w:t>
      </w:r>
      <w:bookmarkEnd w:id="15"/>
    </w:p>
    <w:p w14:paraId="71A4E721" w14:textId="13D79C51" w:rsidR="005F52A1" w:rsidRPr="00AA38F0" w:rsidRDefault="005F52A1" w:rsidP="005F52A1">
      <w:pPr>
        <w:rPr>
          <w:lang w:val="en-US"/>
        </w:rPr>
      </w:pPr>
      <w:r w:rsidRPr="00AA38F0">
        <w:rPr>
          <w:lang w:val="en-US"/>
        </w:rPr>
        <w:t xml:space="preserve">Clicking on any folder in the Address </w:t>
      </w:r>
      <w:r w:rsidR="002E6279" w:rsidRPr="00AA38F0">
        <w:rPr>
          <w:lang w:val="en-US"/>
        </w:rPr>
        <w:t>bar</w:t>
      </w:r>
      <w:r w:rsidRPr="00AA38F0">
        <w:rPr>
          <w:lang w:val="en-US"/>
        </w:rPr>
        <w:t xml:space="preserve"> at the top</w:t>
      </w:r>
      <w:r w:rsidR="00D82501" w:rsidRPr="00AA38F0">
        <w:rPr>
          <w:lang w:val="en-US"/>
        </w:rPr>
        <w:t xml:space="preserve"> of the page</w:t>
      </w:r>
      <w:r w:rsidRPr="00AA38F0">
        <w:rPr>
          <w:lang w:val="en-US"/>
        </w:rPr>
        <w:t xml:space="preserve"> will set the selected folder as </w:t>
      </w:r>
      <w:r w:rsidR="00D82501" w:rsidRPr="00AA38F0">
        <w:rPr>
          <w:lang w:val="en-US"/>
        </w:rPr>
        <w:t xml:space="preserve">the </w:t>
      </w:r>
      <w:r w:rsidR="002321A6" w:rsidRPr="00AA38F0">
        <w:rPr>
          <w:lang w:val="en-US"/>
        </w:rPr>
        <w:t xml:space="preserve">active </w:t>
      </w:r>
      <w:r w:rsidRPr="00AA38F0">
        <w:rPr>
          <w:lang w:val="en-US"/>
        </w:rPr>
        <w:t>workspace.</w:t>
      </w:r>
    </w:p>
    <w:p w14:paraId="5E43DCBD" w14:textId="7F74E2AF" w:rsidR="005F52A1" w:rsidRPr="00AA38F0" w:rsidRDefault="005F52A1" w:rsidP="005F52A1">
      <w:pPr>
        <w:rPr>
          <w:lang w:val="en-US"/>
        </w:rPr>
      </w:pPr>
      <w:r w:rsidRPr="00AA38F0">
        <w:rPr>
          <w:lang w:val="en-US"/>
        </w:rPr>
        <w:t xml:space="preserve">You can use the </w:t>
      </w:r>
      <w:proofErr w:type="gramStart"/>
      <w:r w:rsidRPr="00AA38F0">
        <w:rPr>
          <w:lang w:val="en-US"/>
        </w:rPr>
        <w:t>drop down</w:t>
      </w:r>
      <w:proofErr w:type="gramEnd"/>
      <w:r w:rsidRPr="00AA38F0">
        <w:rPr>
          <w:lang w:val="en-US"/>
        </w:rPr>
        <w:t xml:space="preserve"> lists at any </w:t>
      </w:r>
      <w:r w:rsidR="00D82501" w:rsidRPr="00AA38F0">
        <w:rPr>
          <w:lang w:val="en-US"/>
        </w:rPr>
        <w:t>locati</w:t>
      </w:r>
      <w:r w:rsidR="009439FD" w:rsidRPr="00AA38F0">
        <w:rPr>
          <w:lang w:val="en-US"/>
        </w:rPr>
        <w:t>on</w:t>
      </w:r>
      <w:r w:rsidR="00D82501" w:rsidRPr="00AA38F0">
        <w:rPr>
          <w:lang w:val="en-US"/>
        </w:rPr>
        <w:t xml:space="preserve"> </w:t>
      </w:r>
      <w:r w:rsidRPr="00AA38F0">
        <w:rPr>
          <w:lang w:val="en-US"/>
        </w:rPr>
        <w:t>in the path to move to another subfolder in the tree.</w:t>
      </w:r>
    </w:p>
    <w:p w14:paraId="6C783352" w14:textId="3D2F3DCC" w:rsidR="005F52A1" w:rsidRPr="00C25EC4" w:rsidRDefault="00C25EC4" w:rsidP="005F52A1">
      <w:pPr>
        <w:jc w:val="center"/>
      </w:pPr>
      <w:r w:rsidRPr="00C25EC4">
        <w:rPr>
          <w:noProof/>
        </w:rPr>
        <w:drawing>
          <wp:inline distT="0" distB="0" distL="0" distR="0" wp14:anchorId="586294F2" wp14:editId="58F8FFF3">
            <wp:extent cx="5077534" cy="19243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534" cy="1924319"/>
                    </a:xfrm>
                    <a:prstGeom prst="rect">
                      <a:avLst/>
                    </a:prstGeom>
                  </pic:spPr>
                </pic:pic>
              </a:graphicData>
            </a:graphic>
          </wp:inline>
        </w:drawing>
      </w:r>
    </w:p>
    <w:p w14:paraId="5A55C9DF" w14:textId="3D8591FD" w:rsidR="005F52A1" w:rsidRPr="00AA38F0" w:rsidRDefault="005F52A1" w:rsidP="004C2F0A">
      <w:pPr>
        <w:jc w:val="center"/>
        <w:rPr>
          <w:lang w:val="en-US"/>
        </w:rPr>
      </w:pPr>
    </w:p>
    <w:p w14:paraId="749084D4" w14:textId="77777777" w:rsidR="007D5854" w:rsidRDefault="007D5854">
      <w:pPr>
        <w:spacing w:after="200" w:line="276" w:lineRule="auto"/>
        <w:rPr>
          <w:rFonts w:asciiTheme="majorHAnsi" w:hAnsiTheme="majorHAnsi"/>
          <w:caps/>
          <w:color w:val="5E878F"/>
          <w:spacing w:val="20"/>
          <w:sz w:val="28"/>
          <w:szCs w:val="28"/>
          <w:lang w:val="en-US"/>
        </w:rPr>
      </w:pPr>
      <w:bookmarkStart w:id="16" w:name="_Toc483990885"/>
      <w:r>
        <w:rPr>
          <w:lang w:val="en-US"/>
        </w:rPr>
        <w:br w:type="page"/>
      </w:r>
    </w:p>
    <w:p w14:paraId="282E5E3C" w14:textId="1A95815D" w:rsidR="005F52A1" w:rsidRPr="00AA38F0" w:rsidRDefault="005F52A1" w:rsidP="005F52A1">
      <w:pPr>
        <w:pStyle w:val="Heading2"/>
        <w:rPr>
          <w:lang w:val="en-US"/>
        </w:rPr>
      </w:pPr>
      <w:r w:rsidRPr="00AA38F0">
        <w:rPr>
          <w:lang w:val="en-US"/>
        </w:rPr>
        <w:lastRenderedPageBreak/>
        <w:t>Back and forward and navigation history</w:t>
      </w:r>
      <w:bookmarkEnd w:id="16"/>
    </w:p>
    <w:p w14:paraId="15E1DEB2" w14:textId="57B31463" w:rsidR="005F52A1" w:rsidRPr="00AA38F0" w:rsidRDefault="00A3207A" w:rsidP="005F52A1">
      <w:pPr>
        <w:rPr>
          <w:lang w:val="en-US"/>
        </w:rPr>
      </w:pPr>
      <w:proofErr w:type="gramStart"/>
      <w:r w:rsidRPr="00AA38F0">
        <w:rPr>
          <w:lang w:val="en-US"/>
        </w:rPr>
        <w:t>S</w:t>
      </w:r>
      <w:r w:rsidR="005F52A1" w:rsidRPr="00AA38F0">
        <w:rPr>
          <w:lang w:val="en-US"/>
        </w:rPr>
        <w:t>imilar to</w:t>
      </w:r>
      <w:proofErr w:type="gramEnd"/>
      <w:r w:rsidR="005F52A1" w:rsidRPr="00AA38F0">
        <w:rPr>
          <w:lang w:val="en-US"/>
        </w:rPr>
        <w:t xml:space="preserve"> a Windows interface, </w:t>
      </w:r>
      <w:r w:rsidRPr="00AA38F0">
        <w:rPr>
          <w:lang w:val="en-US"/>
        </w:rPr>
        <w:t>you can use the back and forward butt</w:t>
      </w:r>
      <w:r w:rsidR="009439FD" w:rsidRPr="00AA38F0">
        <w:rPr>
          <w:lang w:val="en-US"/>
        </w:rPr>
        <w:t>on</w:t>
      </w:r>
      <w:r w:rsidRPr="00AA38F0">
        <w:rPr>
          <w:lang w:val="en-US"/>
        </w:rPr>
        <w:t xml:space="preserve">s </w:t>
      </w:r>
      <w:r w:rsidR="005F52A1" w:rsidRPr="00AA38F0">
        <w:rPr>
          <w:lang w:val="en-US"/>
        </w:rPr>
        <w:t>to browse between previously viewed files and/or folders.</w:t>
      </w:r>
    </w:p>
    <w:p w14:paraId="1528FD4D" w14:textId="074C9459" w:rsidR="005F52A1" w:rsidRPr="00AA38F0" w:rsidRDefault="005F52A1" w:rsidP="005F52A1">
      <w:pPr>
        <w:rPr>
          <w:lang w:val="en-US"/>
        </w:rPr>
      </w:pPr>
      <w:r w:rsidRPr="00AA38F0">
        <w:rPr>
          <w:lang w:val="en-US"/>
        </w:rPr>
        <w:t xml:space="preserve">A right mouse click provides a </w:t>
      </w:r>
      <w:r w:rsidR="009C0D55">
        <w:rPr>
          <w:lang w:val="en-US"/>
        </w:rPr>
        <w:t>drop-down</w:t>
      </w:r>
      <w:r w:rsidRPr="00AA38F0">
        <w:rPr>
          <w:lang w:val="en-US"/>
        </w:rPr>
        <w:t xml:space="preserve"> list of previously visited folders.</w:t>
      </w:r>
    </w:p>
    <w:p w14:paraId="608A3402" w14:textId="2DFB3B76" w:rsidR="005F52A1" w:rsidRPr="00AA38F0" w:rsidRDefault="0020156C" w:rsidP="00F41810">
      <w:pPr>
        <w:jc w:val="center"/>
        <w:rPr>
          <w:lang w:val="en-US"/>
        </w:rPr>
      </w:pPr>
      <w:r w:rsidRPr="0020156C">
        <w:rPr>
          <w:noProof/>
          <w:lang w:val="en-US" w:eastAsia="en-US"/>
        </w:rPr>
        <w:drawing>
          <wp:inline distT="0" distB="0" distL="0" distR="0" wp14:anchorId="1A24DF95" wp14:editId="46F40401">
            <wp:extent cx="4628643" cy="2584634"/>
            <wp:effectExtent l="152400" t="152400" r="355600" b="356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8643" cy="2584634"/>
                    </a:xfrm>
                    <a:prstGeom prst="rect">
                      <a:avLst/>
                    </a:prstGeom>
                    <a:ln>
                      <a:noFill/>
                    </a:ln>
                    <a:effectLst>
                      <a:outerShdw blurRad="292100" dist="139700" dir="2700000" algn="tl" rotWithShape="0">
                        <a:srgbClr val="333333">
                          <a:alpha val="65000"/>
                        </a:srgbClr>
                      </a:outerShdw>
                    </a:effectLst>
                  </pic:spPr>
                </pic:pic>
              </a:graphicData>
            </a:graphic>
          </wp:inline>
        </w:drawing>
      </w:r>
    </w:p>
    <w:p w14:paraId="07458261" w14:textId="76B30E02" w:rsidR="005F52A1" w:rsidRPr="00AA38F0" w:rsidRDefault="000E076E" w:rsidP="005F52A1">
      <w:pPr>
        <w:pStyle w:val="Heading2"/>
        <w:rPr>
          <w:lang w:val="en-US"/>
        </w:rPr>
      </w:pPr>
      <w:bookmarkStart w:id="17" w:name="_Toc483990886"/>
      <w:r w:rsidRPr="00AA38F0">
        <w:rPr>
          <w:lang w:val="en-US"/>
        </w:rPr>
        <w:t>Favorite</w:t>
      </w:r>
      <w:r w:rsidR="005F52A1" w:rsidRPr="00AA38F0">
        <w:rPr>
          <w:lang w:val="en-US"/>
        </w:rPr>
        <w:t>s</w:t>
      </w:r>
      <w:bookmarkEnd w:id="17"/>
    </w:p>
    <w:p w14:paraId="10A7888D" w14:textId="5B9A26AA" w:rsidR="001E02D6" w:rsidRPr="00AA38F0" w:rsidRDefault="005F52A1" w:rsidP="001E02D6">
      <w:pPr>
        <w:rPr>
          <w:lang w:val="en-US"/>
        </w:rPr>
      </w:pPr>
      <w:r w:rsidRPr="00AA38F0">
        <w:rPr>
          <w:lang w:val="en-US"/>
        </w:rPr>
        <w:t xml:space="preserve">It is possible to add a folder to your </w:t>
      </w:r>
      <w:r w:rsidR="000E076E" w:rsidRPr="00AA38F0">
        <w:rPr>
          <w:lang w:val="en-US"/>
        </w:rPr>
        <w:t>Favorite</w:t>
      </w:r>
      <w:r w:rsidRPr="00AA38F0">
        <w:rPr>
          <w:lang w:val="en-US"/>
        </w:rPr>
        <w:t xml:space="preserve">s in Fred. You can do this by right clicking on </w:t>
      </w:r>
      <w:r w:rsidR="007D00E1" w:rsidRPr="00AA38F0">
        <w:rPr>
          <w:lang w:val="en-US"/>
        </w:rPr>
        <w:t>the</w:t>
      </w:r>
      <w:r w:rsidRPr="00AA38F0">
        <w:rPr>
          <w:lang w:val="en-US"/>
        </w:rPr>
        <w:t xml:space="preserve"> folder</w:t>
      </w:r>
      <w:r w:rsidR="001B0CC6" w:rsidRPr="00AA38F0">
        <w:rPr>
          <w:lang w:val="en-US"/>
        </w:rPr>
        <w:t xml:space="preserve"> </w:t>
      </w:r>
      <w:r w:rsidR="007D00E1" w:rsidRPr="00AA38F0">
        <w:rPr>
          <w:lang w:val="en-US"/>
        </w:rPr>
        <w:t>that</w:t>
      </w:r>
      <w:r w:rsidRPr="00AA38F0">
        <w:rPr>
          <w:lang w:val="en-US"/>
        </w:rPr>
        <w:t xml:space="preserve"> you want to </w:t>
      </w:r>
      <w:r w:rsidR="007D00E1" w:rsidRPr="00AA38F0">
        <w:rPr>
          <w:lang w:val="en-US"/>
        </w:rPr>
        <w:t xml:space="preserve">include </w:t>
      </w:r>
      <w:r w:rsidRPr="00AA38F0">
        <w:rPr>
          <w:lang w:val="en-US"/>
        </w:rPr>
        <w:t>as</w:t>
      </w:r>
      <w:r w:rsidR="007D00E1" w:rsidRPr="00AA38F0">
        <w:rPr>
          <w:lang w:val="en-US"/>
        </w:rPr>
        <w:t xml:space="preserve"> a</w:t>
      </w:r>
      <w:r w:rsidRPr="00AA38F0">
        <w:rPr>
          <w:lang w:val="en-US"/>
        </w:rPr>
        <w:t xml:space="preserve"> </w:t>
      </w:r>
      <w:r w:rsidR="000E076E" w:rsidRPr="00AA38F0">
        <w:rPr>
          <w:lang w:val="en-US"/>
        </w:rPr>
        <w:t>Favorite</w:t>
      </w:r>
      <w:r w:rsidRPr="00AA38F0">
        <w:rPr>
          <w:lang w:val="en-US"/>
        </w:rPr>
        <w:t xml:space="preserve">, and selecting the “Add to </w:t>
      </w:r>
      <w:r w:rsidR="000E076E" w:rsidRPr="00AA38F0">
        <w:rPr>
          <w:lang w:val="en-US"/>
        </w:rPr>
        <w:t>Favorite</w:t>
      </w:r>
      <w:r w:rsidRPr="00AA38F0">
        <w:rPr>
          <w:lang w:val="en-US"/>
        </w:rPr>
        <w:t>s”</w:t>
      </w:r>
      <w:r w:rsidR="007D00E1" w:rsidRPr="00AA38F0">
        <w:rPr>
          <w:lang w:val="en-US"/>
        </w:rPr>
        <w:t xml:space="preserve"> opti</w:t>
      </w:r>
      <w:r w:rsidR="0084644E" w:rsidRPr="00AA38F0">
        <w:rPr>
          <w:lang w:val="en-US"/>
        </w:rPr>
        <w:t>on</w:t>
      </w:r>
      <w:r w:rsidRPr="00AA38F0">
        <w:rPr>
          <w:lang w:val="en-US"/>
        </w:rPr>
        <w:t xml:space="preserve">. You can also drag and drop a folder into the </w:t>
      </w:r>
      <w:r w:rsidR="000E076E" w:rsidRPr="00AA38F0">
        <w:rPr>
          <w:lang w:val="en-US"/>
        </w:rPr>
        <w:t>Favorite</w:t>
      </w:r>
      <w:r w:rsidRPr="00AA38F0">
        <w:rPr>
          <w:lang w:val="en-US"/>
        </w:rPr>
        <w:t xml:space="preserve">s list. </w:t>
      </w:r>
    </w:p>
    <w:p w14:paraId="062E3D60" w14:textId="6982596C" w:rsidR="005F52A1" w:rsidRPr="00AA38F0" w:rsidRDefault="005F52A1" w:rsidP="005F52A1">
      <w:pPr>
        <w:spacing w:after="0" w:line="255" w:lineRule="atLeast"/>
        <w:rPr>
          <w:lang w:val="en-US"/>
        </w:rPr>
      </w:pPr>
      <w:r w:rsidRPr="00AA38F0">
        <w:rPr>
          <w:lang w:val="en-US"/>
        </w:rPr>
        <w:t xml:space="preserve">You can rename the folders in the </w:t>
      </w:r>
      <w:r w:rsidR="000E076E" w:rsidRPr="00AA38F0">
        <w:rPr>
          <w:lang w:val="en-US"/>
        </w:rPr>
        <w:t>Favorite</w:t>
      </w:r>
      <w:r w:rsidRPr="00AA38F0">
        <w:rPr>
          <w:lang w:val="en-US"/>
        </w:rPr>
        <w:t>s list by</w:t>
      </w:r>
      <w:r w:rsidR="007D00E1" w:rsidRPr="00AA38F0">
        <w:rPr>
          <w:lang w:val="en-US"/>
        </w:rPr>
        <w:t xml:space="preserve"> either</w:t>
      </w:r>
      <w:r w:rsidRPr="00AA38F0">
        <w:rPr>
          <w:lang w:val="en-US"/>
        </w:rPr>
        <w:t xml:space="preserve">: </w:t>
      </w:r>
    </w:p>
    <w:p w14:paraId="36F54F89" w14:textId="1653DC45" w:rsidR="005F52A1" w:rsidRPr="00AA38F0" w:rsidRDefault="005F52A1" w:rsidP="005F52A1">
      <w:pPr>
        <w:pStyle w:val="ListParagraph"/>
        <w:numPr>
          <w:ilvl w:val="0"/>
          <w:numId w:val="29"/>
        </w:numPr>
        <w:spacing w:after="0" w:line="255" w:lineRule="atLeast"/>
        <w:rPr>
          <w:lang w:val="en-US"/>
        </w:rPr>
      </w:pPr>
      <w:r w:rsidRPr="00AA38F0">
        <w:rPr>
          <w:lang w:val="en-US"/>
        </w:rPr>
        <w:t>Right click</w:t>
      </w:r>
      <w:r w:rsidR="007D00E1" w:rsidRPr="00AA38F0">
        <w:rPr>
          <w:lang w:val="en-US"/>
        </w:rPr>
        <w:t>ing</w:t>
      </w:r>
      <w:r w:rsidRPr="00AA38F0">
        <w:rPr>
          <w:lang w:val="en-US"/>
        </w:rPr>
        <w:t xml:space="preserve"> the “</w:t>
      </w:r>
      <w:r w:rsidR="000E076E" w:rsidRPr="00AA38F0">
        <w:rPr>
          <w:lang w:val="en-US"/>
        </w:rPr>
        <w:t>Favorite</w:t>
      </w:r>
      <w:r w:rsidRPr="00AA38F0">
        <w:rPr>
          <w:lang w:val="en-US"/>
        </w:rPr>
        <w:t>” folder you want to rename</w:t>
      </w:r>
      <w:r w:rsidR="007D00E1" w:rsidRPr="00AA38F0">
        <w:rPr>
          <w:lang w:val="en-US"/>
        </w:rPr>
        <w:t>,</w:t>
      </w:r>
      <w:r w:rsidR="001E02D6" w:rsidRPr="00AA38F0">
        <w:rPr>
          <w:lang w:val="en-US"/>
        </w:rPr>
        <w:t xml:space="preserve"> and c</w:t>
      </w:r>
      <w:r w:rsidRPr="00AA38F0">
        <w:rPr>
          <w:lang w:val="en-US"/>
        </w:rPr>
        <w:t xml:space="preserve">lick “Rename </w:t>
      </w:r>
      <w:r w:rsidR="000E076E" w:rsidRPr="00AA38F0">
        <w:rPr>
          <w:lang w:val="en-US"/>
        </w:rPr>
        <w:t>Favorite</w:t>
      </w:r>
      <w:r w:rsidRPr="00AA38F0">
        <w:rPr>
          <w:lang w:val="en-US"/>
        </w:rPr>
        <w:t>”</w:t>
      </w:r>
    </w:p>
    <w:p w14:paraId="7BF9156E" w14:textId="53192EC8" w:rsidR="005F52A1" w:rsidRPr="00AA38F0" w:rsidRDefault="007D00E1" w:rsidP="005F52A1">
      <w:pPr>
        <w:pStyle w:val="ListParagraph"/>
        <w:numPr>
          <w:ilvl w:val="0"/>
          <w:numId w:val="29"/>
        </w:numPr>
        <w:spacing w:after="0" w:line="255" w:lineRule="atLeast"/>
        <w:rPr>
          <w:lang w:val="en-US"/>
        </w:rPr>
      </w:pPr>
      <w:r w:rsidRPr="00AA38F0">
        <w:rPr>
          <w:lang w:val="en-US"/>
        </w:rPr>
        <w:t>U</w:t>
      </w:r>
      <w:r w:rsidR="005F52A1" w:rsidRPr="00AA38F0">
        <w:rPr>
          <w:lang w:val="en-US"/>
        </w:rPr>
        <w:t>s</w:t>
      </w:r>
      <w:r w:rsidRPr="00AA38F0">
        <w:rPr>
          <w:lang w:val="en-US"/>
        </w:rPr>
        <w:t>ing</w:t>
      </w:r>
      <w:r w:rsidR="009C0D55">
        <w:rPr>
          <w:lang w:val="en-US"/>
        </w:rPr>
        <w:t xml:space="preserve"> the F2 butt</w:t>
      </w:r>
      <w:r w:rsidR="005F52A1" w:rsidRPr="00AA38F0">
        <w:rPr>
          <w:lang w:val="en-US"/>
        </w:rPr>
        <w:t xml:space="preserve">on </w:t>
      </w:r>
      <w:r w:rsidR="009C0D55">
        <w:rPr>
          <w:lang w:val="en-US"/>
        </w:rPr>
        <w:t xml:space="preserve">on </w:t>
      </w:r>
      <w:r w:rsidR="005F52A1" w:rsidRPr="00AA38F0">
        <w:rPr>
          <w:lang w:val="en-US"/>
        </w:rPr>
        <w:t>your keyboard to perform this action</w:t>
      </w:r>
    </w:p>
    <w:p w14:paraId="1DB814EC" w14:textId="44DC2E0B" w:rsidR="00EA307D" w:rsidRPr="00AA38F0" w:rsidRDefault="007D00E1" w:rsidP="00EA307D">
      <w:pPr>
        <w:pStyle w:val="ListParagraph"/>
        <w:numPr>
          <w:ilvl w:val="0"/>
          <w:numId w:val="29"/>
        </w:numPr>
        <w:spacing w:after="0" w:line="255" w:lineRule="atLeast"/>
        <w:rPr>
          <w:lang w:val="en-US"/>
        </w:rPr>
      </w:pPr>
      <w:r w:rsidRPr="00AA38F0">
        <w:rPr>
          <w:lang w:val="en-US"/>
        </w:rPr>
        <w:t>Clicking</w:t>
      </w:r>
      <w:r w:rsidR="005F52A1" w:rsidRPr="00AA38F0">
        <w:rPr>
          <w:lang w:val="en-US"/>
        </w:rPr>
        <w:t xml:space="preserve"> </w:t>
      </w:r>
      <w:r w:rsidR="007C3A8A" w:rsidRPr="00AA38F0">
        <w:rPr>
          <w:lang w:val="en-US"/>
        </w:rPr>
        <w:t>a second time</w:t>
      </w:r>
      <w:r w:rsidR="005F52A1" w:rsidRPr="00AA38F0">
        <w:rPr>
          <w:lang w:val="en-US"/>
        </w:rPr>
        <w:t xml:space="preserve"> on the </w:t>
      </w:r>
      <w:r w:rsidR="004776FF" w:rsidRPr="00AA38F0">
        <w:rPr>
          <w:lang w:val="en-US"/>
        </w:rPr>
        <w:t xml:space="preserve">highlighted </w:t>
      </w:r>
      <w:r w:rsidR="005F52A1" w:rsidRPr="00AA38F0">
        <w:rPr>
          <w:lang w:val="en-US"/>
        </w:rPr>
        <w:t>folder name</w:t>
      </w:r>
    </w:p>
    <w:p w14:paraId="3A07743B" w14:textId="77777777" w:rsidR="005F52A1" w:rsidRPr="00AA38F0" w:rsidRDefault="005F52A1" w:rsidP="005F52A1">
      <w:pPr>
        <w:spacing w:after="0" w:line="255" w:lineRule="atLeast"/>
        <w:rPr>
          <w:lang w:val="en-US"/>
        </w:rPr>
      </w:pPr>
    </w:p>
    <w:p w14:paraId="4B02D4BF" w14:textId="5B7B7063" w:rsidR="00EA307D" w:rsidRDefault="00EA307D" w:rsidP="005F52A1">
      <w:pPr>
        <w:spacing w:after="0" w:line="255" w:lineRule="atLeast"/>
        <w:rPr>
          <w:lang w:val="en-US"/>
        </w:rPr>
      </w:pPr>
      <w:r w:rsidRPr="00AA38F0">
        <w:rPr>
          <w:lang w:val="en-US"/>
        </w:rPr>
        <w:t xml:space="preserve">Right clicking </w:t>
      </w:r>
      <w:r w:rsidR="00EA7BAE" w:rsidRPr="00AA38F0">
        <w:rPr>
          <w:lang w:val="en-US"/>
        </w:rPr>
        <w:t>on</w:t>
      </w:r>
      <w:r w:rsidR="001B0CC6" w:rsidRPr="00AA38F0">
        <w:rPr>
          <w:lang w:val="en-US"/>
        </w:rPr>
        <w:t xml:space="preserve"> </w:t>
      </w:r>
      <w:r w:rsidRPr="00AA38F0">
        <w:rPr>
          <w:lang w:val="en-US"/>
        </w:rPr>
        <w:t xml:space="preserve">a </w:t>
      </w:r>
      <w:r w:rsidR="000E076E" w:rsidRPr="00AA38F0">
        <w:rPr>
          <w:lang w:val="en-US"/>
        </w:rPr>
        <w:t>Favorite</w:t>
      </w:r>
      <w:r w:rsidR="001B0CC6" w:rsidRPr="00AA38F0">
        <w:rPr>
          <w:lang w:val="en-US"/>
        </w:rPr>
        <w:t>s</w:t>
      </w:r>
      <w:r w:rsidRPr="00AA38F0">
        <w:rPr>
          <w:lang w:val="en-US"/>
        </w:rPr>
        <w:t xml:space="preserve"> folder provides you </w:t>
      </w:r>
      <w:r w:rsidR="001B0CC6" w:rsidRPr="00AA38F0">
        <w:rPr>
          <w:lang w:val="en-US"/>
        </w:rPr>
        <w:t xml:space="preserve">with </w:t>
      </w:r>
      <w:r w:rsidRPr="00AA38F0">
        <w:rPr>
          <w:lang w:val="en-US"/>
        </w:rPr>
        <w:t>the following options:</w:t>
      </w:r>
    </w:p>
    <w:p w14:paraId="29937250" w14:textId="77777777" w:rsidR="00922E1F" w:rsidRPr="00AA38F0" w:rsidRDefault="00922E1F" w:rsidP="005F52A1">
      <w:pPr>
        <w:spacing w:after="0" w:line="255" w:lineRule="atLeast"/>
        <w:rPr>
          <w:lang w:val="en-US"/>
        </w:rPr>
      </w:pPr>
    </w:p>
    <w:p w14:paraId="46A89102" w14:textId="3E8A9323" w:rsidR="00EA307D" w:rsidRPr="00AA38F0" w:rsidRDefault="00EA307D" w:rsidP="00EA307D">
      <w:pPr>
        <w:spacing w:after="0" w:line="255" w:lineRule="atLeast"/>
        <w:jc w:val="center"/>
        <w:rPr>
          <w:lang w:val="en-US"/>
        </w:rPr>
      </w:pPr>
      <w:r w:rsidRPr="00AA38F0">
        <w:rPr>
          <w:noProof/>
          <w:lang w:val="en-US" w:eastAsia="en-US"/>
        </w:rPr>
        <w:drawing>
          <wp:inline distT="0" distB="0" distL="0" distR="0" wp14:anchorId="5546D533" wp14:editId="196DFBEB">
            <wp:extent cx="1597232" cy="1053121"/>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12624" cy="1063270"/>
                    </a:xfrm>
                    <a:prstGeom prst="rect">
                      <a:avLst/>
                    </a:prstGeom>
                    <a:noFill/>
                    <a:ln>
                      <a:noFill/>
                    </a:ln>
                  </pic:spPr>
                </pic:pic>
              </a:graphicData>
            </a:graphic>
          </wp:inline>
        </w:drawing>
      </w:r>
      <w:r w:rsidR="00AA38F0" w:rsidRPr="00AA38F0">
        <w:rPr>
          <w:lang w:val="en-US" w:eastAsia="en-GB"/>
        </w:rPr>
        <w:t xml:space="preserve"> </w:t>
      </w:r>
      <w:r w:rsidR="00905537">
        <w:rPr>
          <w:noProof/>
        </w:rPr>
        <w:drawing>
          <wp:inline distT="0" distB="0" distL="0" distR="0" wp14:anchorId="76E6DE55" wp14:editId="6D2AF702">
            <wp:extent cx="1657350" cy="1086485"/>
            <wp:effectExtent l="0" t="0" r="0" b="0"/>
            <wp:docPr id="57" name="Picture 57" descr="C:\Users\Deyan Atanasov\AppData\Local\Microsoft\Windows\INetCache\Content.Word\Favorit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Favorite_men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7350" cy="1086485"/>
                    </a:xfrm>
                    <a:prstGeom prst="rect">
                      <a:avLst/>
                    </a:prstGeom>
                    <a:noFill/>
                    <a:ln>
                      <a:noFill/>
                    </a:ln>
                  </pic:spPr>
                </pic:pic>
              </a:graphicData>
            </a:graphic>
          </wp:inline>
        </w:drawing>
      </w:r>
    </w:p>
    <w:p w14:paraId="4BCFC99A" w14:textId="77777777" w:rsidR="00FF140C" w:rsidRPr="00AA38F0" w:rsidRDefault="00FF140C" w:rsidP="00EA307D">
      <w:pPr>
        <w:spacing w:after="0" w:line="255" w:lineRule="atLeast"/>
        <w:jc w:val="center"/>
        <w:rPr>
          <w:lang w:val="en-US"/>
        </w:rPr>
      </w:pPr>
    </w:p>
    <w:p w14:paraId="5D14F26A" w14:textId="103DE697" w:rsidR="007C3A8A" w:rsidRPr="00AA38F0" w:rsidRDefault="007C3A8A" w:rsidP="00EA307D">
      <w:pPr>
        <w:pStyle w:val="ListParagraph"/>
        <w:numPr>
          <w:ilvl w:val="0"/>
          <w:numId w:val="29"/>
        </w:numPr>
        <w:spacing w:after="0" w:line="255" w:lineRule="atLeast"/>
        <w:rPr>
          <w:lang w:val="en-US"/>
        </w:rPr>
      </w:pPr>
      <w:r w:rsidRPr="00AA38F0">
        <w:rPr>
          <w:lang w:val="en-US"/>
        </w:rPr>
        <w:t xml:space="preserve">Open </w:t>
      </w:r>
    </w:p>
    <w:p w14:paraId="7D75E48B" w14:textId="6DE74A29" w:rsidR="00EA307D" w:rsidRPr="00AA38F0" w:rsidRDefault="006B6B8B" w:rsidP="00EA307D">
      <w:pPr>
        <w:pStyle w:val="ListParagraph"/>
        <w:numPr>
          <w:ilvl w:val="0"/>
          <w:numId w:val="29"/>
        </w:numPr>
        <w:spacing w:after="0" w:line="255" w:lineRule="atLeast"/>
        <w:rPr>
          <w:lang w:val="en-US"/>
        </w:rPr>
      </w:pPr>
      <w:r w:rsidRPr="00AA38F0">
        <w:rPr>
          <w:lang w:val="en-US"/>
        </w:rPr>
        <w:t xml:space="preserve">Renaming the </w:t>
      </w:r>
      <w:r w:rsidR="000E076E" w:rsidRPr="00AA38F0">
        <w:rPr>
          <w:lang w:val="en-US"/>
        </w:rPr>
        <w:t>Favorite</w:t>
      </w:r>
      <w:r w:rsidRPr="00AA38F0">
        <w:rPr>
          <w:lang w:val="en-US"/>
        </w:rPr>
        <w:t xml:space="preserve">s will not change the name of the </w:t>
      </w:r>
      <w:r w:rsidR="00EA307D" w:rsidRPr="00AA38F0">
        <w:rPr>
          <w:lang w:val="en-US"/>
        </w:rPr>
        <w:t xml:space="preserve">original </w:t>
      </w:r>
      <w:r w:rsidRPr="00AA38F0">
        <w:rPr>
          <w:lang w:val="en-US"/>
        </w:rPr>
        <w:t>folder</w:t>
      </w:r>
    </w:p>
    <w:p w14:paraId="2ECDB344" w14:textId="1E04B210" w:rsidR="005F52A1" w:rsidRPr="00AA38F0" w:rsidRDefault="006B6B8B" w:rsidP="00C46C03">
      <w:pPr>
        <w:pStyle w:val="ListParagraph"/>
        <w:numPr>
          <w:ilvl w:val="0"/>
          <w:numId w:val="29"/>
        </w:numPr>
        <w:spacing w:after="0" w:line="255" w:lineRule="atLeast"/>
        <w:rPr>
          <w:lang w:val="en-US"/>
        </w:rPr>
      </w:pPr>
      <w:r w:rsidRPr="00AA38F0">
        <w:rPr>
          <w:lang w:val="en-US"/>
        </w:rPr>
        <w:t>You</w:t>
      </w:r>
      <w:r w:rsidR="001E02D6" w:rsidRPr="00AA38F0">
        <w:rPr>
          <w:lang w:val="en-US"/>
        </w:rPr>
        <w:t xml:space="preserve"> can remove objects from the </w:t>
      </w:r>
      <w:r w:rsidR="000E076E" w:rsidRPr="00AA38F0">
        <w:rPr>
          <w:lang w:val="en-US"/>
        </w:rPr>
        <w:t>Favorite</w:t>
      </w:r>
      <w:r w:rsidR="001E02D6" w:rsidRPr="00AA38F0">
        <w:rPr>
          <w:lang w:val="en-US"/>
        </w:rPr>
        <w:t>s list</w:t>
      </w:r>
    </w:p>
    <w:p w14:paraId="2462FA77" w14:textId="77777777" w:rsidR="00ED473B" w:rsidRPr="00AA38F0" w:rsidRDefault="00ED473B" w:rsidP="00C46C03">
      <w:pPr>
        <w:pStyle w:val="ListParagraph"/>
        <w:numPr>
          <w:ilvl w:val="0"/>
          <w:numId w:val="29"/>
        </w:numPr>
        <w:spacing w:after="0" w:line="255" w:lineRule="atLeast"/>
        <w:rPr>
          <w:lang w:val="en-US"/>
        </w:rPr>
      </w:pPr>
      <w:r w:rsidRPr="00AA38F0">
        <w:rPr>
          <w:lang w:val="en-US"/>
        </w:rPr>
        <w:t>You can “Zoom” into the folder</w:t>
      </w:r>
    </w:p>
    <w:p w14:paraId="042F7B01" w14:textId="352FCB28" w:rsidR="005F52A1" w:rsidRPr="00AA38F0" w:rsidRDefault="00ED473B" w:rsidP="005F52A1">
      <w:pPr>
        <w:pStyle w:val="ListParagraph"/>
        <w:numPr>
          <w:ilvl w:val="0"/>
          <w:numId w:val="29"/>
        </w:numPr>
        <w:spacing w:after="0" w:line="255" w:lineRule="atLeast"/>
        <w:rPr>
          <w:lang w:val="en-US"/>
        </w:rPr>
      </w:pPr>
      <w:r w:rsidRPr="00AA38F0">
        <w:rPr>
          <w:lang w:val="en-US"/>
        </w:rPr>
        <w:t xml:space="preserve">You can Take Offline the content in your </w:t>
      </w:r>
      <w:r w:rsidR="000E076E" w:rsidRPr="00AA38F0">
        <w:rPr>
          <w:lang w:val="en-US"/>
        </w:rPr>
        <w:t>Favorite</w:t>
      </w:r>
      <w:r w:rsidRPr="00AA38F0">
        <w:rPr>
          <w:lang w:val="en-US"/>
        </w:rPr>
        <w:t xml:space="preserve"> folder</w:t>
      </w:r>
    </w:p>
    <w:p w14:paraId="2C8E8BB0" w14:textId="7382FF91" w:rsidR="002C7E3B" w:rsidRPr="00AA38F0" w:rsidRDefault="007D00E1" w:rsidP="005F52A1">
      <w:pPr>
        <w:pStyle w:val="ListParagraph"/>
        <w:numPr>
          <w:ilvl w:val="0"/>
          <w:numId w:val="29"/>
        </w:numPr>
        <w:spacing w:after="0" w:line="255" w:lineRule="atLeast"/>
        <w:rPr>
          <w:lang w:val="en-US"/>
        </w:rPr>
      </w:pPr>
      <w:r w:rsidRPr="00AA38F0">
        <w:rPr>
          <w:lang w:val="en-US"/>
        </w:rPr>
        <w:lastRenderedPageBreak/>
        <w:t xml:space="preserve">You </w:t>
      </w:r>
      <w:proofErr w:type="gramStart"/>
      <w:r w:rsidRPr="00AA38F0">
        <w:rPr>
          <w:lang w:val="en-US"/>
        </w:rPr>
        <w:t>are able to</w:t>
      </w:r>
      <w:proofErr w:type="gramEnd"/>
      <w:r w:rsidRPr="00AA38F0">
        <w:rPr>
          <w:lang w:val="en-US"/>
        </w:rPr>
        <w:t xml:space="preserve"> r</w:t>
      </w:r>
      <w:r w:rsidR="002C7E3B" w:rsidRPr="00AA38F0">
        <w:rPr>
          <w:lang w:val="en-US"/>
        </w:rPr>
        <w:t xml:space="preserve">efresh the content and metadata that is already </w:t>
      </w:r>
      <w:r w:rsidR="00BD4007" w:rsidRPr="00AA38F0">
        <w:rPr>
          <w:lang w:val="en-US"/>
        </w:rPr>
        <w:t>o</w:t>
      </w:r>
      <w:r w:rsidR="002C7E3B" w:rsidRPr="00AA38F0">
        <w:rPr>
          <w:lang w:val="en-US"/>
        </w:rPr>
        <w:t>ffline</w:t>
      </w:r>
    </w:p>
    <w:p w14:paraId="5B1755FC" w14:textId="7A93D89E" w:rsidR="00947ED2" w:rsidRDefault="00947ED2" w:rsidP="00CD5F09">
      <w:pPr>
        <w:rPr>
          <w:lang w:val="en-US"/>
        </w:rPr>
      </w:pPr>
      <w:r w:rsidRPr="00F17472">
        <w:rPr>
          <w:noProof/>
          <w:lang w:val="en-US" w:eastAsia="en-US"/>
        </w:rPr>
        <w:drawing>
          <wp:inline distT="0" distB="0" distL="0" distR="0" wp14:anchorId="56A5D91E" wp14:editId="4A97AE15">
            <wp:extent cx="5759450" cy="3027045"/>
            <wp:effectExtent l="152400" t="152400" r="355600" b="3638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3027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17087" w14:textId="5287FD51" w:rsidR="00642DFC" w:rsidRPr="00AA38F0" w:rsidRDefault="00642DFC" w:rsidP="00CD5F09">
      <w:pPr>
        <w:rPr>
          <w:lang w:val="en-US"/>
        </w:rPr>
      </w:pPr>
      <w:r w:rsidRPr="00AA38F0">
        <w:rPr>
          <w:lang w:val="en-US"/>
        </w:rPr>
        <w:t xml:space="preserve">When adding folders to your </w:t>
      </w:r>
      <w:r w:rsidR="000E076E" w:rsidRPr="00AA38F0">
        <w:rPr>
          <w:lang w:val="en-US"/>
        </w:rPr>
        <w:t>Favorite</w:t>
      </w:r>
      <w:r w:rsidRPr="00AA38F0">
        <w:rPr>
          <w:lang w:val="en-US"/>
        </w:rPr>
        <w:t>s, you will be able to navigate in</w:t>
      </w:r>
      <w:r w:rsidR="00EA39F1" w:rsidRPr="00AA38F0">
        <w:rPr>
          <w:lang w:val="en-US"/>
        </w:rPr>
        <w:t>to</w:t>
      </w:r>
      <w:r w:rsidRPr="00AA38F0">
        <w:rPr>
          <w:lang w:val="en-US"/>
        </w:rPr>
        <w:t xml:space="preserve"> the subfolders of the </w:t>
      </w:r>
      <w:r w:rsidR="000E076E" w:rsidRPr="00AA38F0">
        <w:rPr>
          <w:lang w:val="en-US"/>
        </w:rPr>
        <w:t>Favorite</w:t>
      </w:r>
      <w:r w:rsidRPr="00AA38F0">
        <w:rPr>
          <w:lang w:val="en-US"/>
        </w:rPr>
        <w:t xml:space="preserve"> folders.</w:t>
      </w:r>
      <w:r w:rsidR="00AA38F0" w:rsidRPr="00AA38F0">
        <w:rPr>
          <w:lang w:val="en-US"/>
        </w:rPr>
        <w:t xml:space="preserve"> As such, the Favorites becomes a full functional personalized folder structure in which you can manage your documents.</w:t>
      </w:r>
    </w:p>
    <w:p w14:paraId="6A66C794" w14:textId="7D476B82" w:rsidR="00642DFC" w:rsidRPr="00AA38F0" w:rsidRDefault="003316C4" w:rsidP="00642DFC">
      <w:pPr>
        <w:rPr>
          <w:lang w:val="en-US"/>
        </w:rPr>
      </w:pPr>
      <w:r w:rsidRPr="00AA38F0">
        <w:rPr>
          <w:lang w:val="en-US"/>
        </w:rPr>
        <w:t xml:space="preserve">You </w:t>
      </w:r>
      <w:proofErr w:type="gramStart"/>
      <w:r w:rsidRPr="00AA38F0">
        <w:rPr>
          <w:lang w:val="en-US"/>
        </w:rPr>
        <w:t xml:space="preserve">are able </w:t>
      </w:r>
      <w:r w:rsidR="00ED473B" w:rsidRPr="00AA38F0">
        <w:rPr>
          <w:lang w:val="en-US"/>
        </w:rPr>
        <w:t>to</w:t>
      </w:r>
      <w:proofErr w:type="gramEnd"/>
      <w:r w:rsidR="00ED473B" w:rsidRPr="00AA38F0">
        <w:rPr>
          <w:lang w:val="en-US"/>
        </w:rPr>
        <w:t xml:space="preserve"> drag </w:t>
      </w:r>
      <w:r w:rsidR="00BD4007" w:rsidRPr="00AA38F0">
        <w:rPr>
          <w:lang w:val="en-US"/>
        </w:rPr>
        <w:t>and</w:t>
      </w:r>
      <w:r w:rsidR="00ED473B" w:rsidRPr="00AA38F0">
        <w:rPr>
          <w:lang w:val="en-US"/>
        </w:rPr>
        <w:t xml:space="preserve"> drop documents </w:t>
      </w:r>
      <w:r w:rsidR="00EA39F1" w:rsidRPr="00AA38F0">
        <w:rPr>
          <w:lang w:val="en-US"/>
        </w:rPr>
        <w:t>i</w:t>
      </w:r>
      <w:r w:rsidR="00ED473B" w:rsidRPr="00AA38F0">
        <w:rPr>
          <w:lang w:val="en-US"/>
        </w:rPr>
        <w:t xml:space="preserve">nto your </w:t>
      </w:r>
      <w:r w:rsidR="000E076E" w:rsidRPr="00AA38F0">
        <w:rPr>
          <w:lang w:val="en-US"/>
        </w:rPr>
        <w:t>Favorite</w:t>
      </w:r>
      <w:r w:rsidR="00ED473B" w:rsidRPr="00AA38F0">
        <w:rPr>
          <w:lang w:val="en-US"/>
        </w:rPr>
        <w:t xml:space="preserve"> folder structure. These documents will be uploaded into the appropriate folder.</w:t>
      </w:r>
    </w:p>
    <w:p w14:paraId="04035F1F" w14:textId="1BC015C7" w:rsidR="00ED473B" w:rsidRDefault="00ED473B" w:rsidP="00642DFC">
      <w:pPr>
        <w:rPr>
          <w:lang w:val="en-US"/>
        </w:rPr>
      </w:pPr>
      <w:r w:rsidRPr="00AA38F0">
        <w:rPr>
          <w:lang w:val="en-US"/>
        </w:rPr>
        <w:t xml:space="preserve">Note that the breadcrumb at the top will change from the </w:t>
      </w:r>
      <w:r w:rsidR="000E076E" w:rsidRPr="00AA38F0">
        <w:rPr>
          <w:lang w:val="en-US"/>
        </w:rPr>
        <w:t>Favorite</w:t>
      </w:r>
      <w:r w:rsidRPr="00AA38F0">
        <w:rPr>
          <w:lang w:val="en-US"/>
        </w:rPr>
        <w:t>s to the full path indication if you move deeper into the folder structure.</w:t>
      </w:r>
    </w:p>
    <w:p w14:paraId="0900EB51" w14:textId="1BD6B3D6" w:rsidR="00ED473B" w:rsidRPr="00AA38F0" w:rsidRDefault="00CD5F09" w:rsidP="00A02F1B">
      <w:pPr>
        <w:jc w:val="center"/>
        <w:rPr>
          <w:lang w:val="en-US"/>
        </w:rPr>
      </w:pPr>
      <w:r w:rsidRPr="004B1170">
        <w:rPr>
          <w:noProof/>
          <w:lang w:val="en-US" w:eastAsia="en-US"/>
        </w:rPr>
        <w:lastRenderedPageBreak/>
        <w:drawing>
          <wp:inline distT="0" distB="0" distL="0" distR="0" wp14:anchorId="49605E0C" wp14:editId="70A21E57">
            <wp:extent cx="2965602" cy="1270065"/>
            <wp:effectExtent l="152400" t="152400" r="368300" b="3714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5602" cy="1270065"/>
                    </a:xfrm>
                    <a:prstGeom prst="rect">
                      <a:avLst/>
                    </a:prstGeom>
                    <a:ln>
                      <a:noFill/>
                    </a:ln>
                    <a:effectLst>
                      <a:outerShdw blurRad="292100" dist="139700" dir="2700000" algn="tl" rotWithShape="0">
                        <a:srgbClr val="333333">
                          <a:alpha val="65000"/>
                        </a:srgbClr>
                      </a:outerShdw>
                    </a:effectLst>
                  </pic:spPr>
                </pic:pic>
              </a:graphicData>
            </a:graphic>
          </wp:inline>
        </w:drawing>
      </w:r>
      <w:r w:rsidR="00A02F1B">
        <w:rPr>
          <w:noProof/>
          <w:lang w:val="en-US" w:eastAsia="en-US"/>
        </w:rPr>
        <w:drawing>
          <wp:inline distT="0" distB="0" distL="0" distR="0" wp14:anchorId="6F679832" wp14:editId="72D62EB4">
            <wp:extent cx="3980018" cy="1483328"/>
            <wp:effectExtent l="152400" t="152400" r="361950" b="3549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0018" cy="1483328"/>
                    </a:xfrm>
                    <a:prstGeom prst="rect">
                      <a:avLst/>
                    </a:prstGeom>
                    <a:ln>
                      <a:noFill/>
                    </a:ln>
                    <a:effectLst>
                      <a:outerShdw blurRad="292100" dist="139700" dir="2700000" algn="tl" rotWithShape="0">
                        <a:srgbClr val="333333">
                          <a:alpha val="65000"/>
                        </a:srgbClr>
                      </a:outerShdw>
                    </a:effectLst>
                  </pic:spPr>
                </pic:pic>
              </a:graphicData>
            </a:graphic>
          </wp:inline>
        </w:drawing>
      </w:r>
    </w:p>
    <w:p w14:paraId="0350427E" w14:textId="54824144" w:rsidR="00ED473B" w:rsidRDefault="00ED473B" w:rsidP="00ED473B">
      <w:pPr>
        <w:spacing w:before="100" w:beforeAutospacing="1" w:after="100" w:afterAutospacing="1" w:line="240" w:lineRule="auto"/>
        <w:rPr>
          <w:lang w:val="en-US"/>
        </w:rPr>
      </w:pPr>
      <w:r w:rsidRPr="00AA38F0">
        <w:rPr>
          <w:lang w:val="en-US"/>
        </w:rPr>
        <w:t xml:space="preserve">You can start </w:t>
      </w:r>
      <w:r w:rsidR="007967EE" w:rsidRPr="00AA38F0">
        <w:rPr>
          <w:lang w:val="en-US"/>
        </w:rPr>
        <w:t xml:space="preserve">a search query from the </w:t>
      </w:r>
      <w:r w:rsidR="000E076E" w:rsidRPr="00AA38F0">
        <w:rPr>
          <w:lang w:val="en-US"/>
        </w:rPr>
        <w:t>Favorite</w:t>
      </w:r>
      <w:r w:rsidR="007967EE" w:rsidRPr="00AA38F0">
        <w:rPr>
          <w:lang w:val="en-US"/>
        </w:rPr>
        <w:t xml:space="preserve"> folders</w:t>
      </w:r>
      <w:r w:rsidR="005E1784" w:rsidRPr="00AA38F0">
        <w:rPr>
          <w:lang w:val="en-US"/>
        </w:rPr>
        <w:t>. You can launch this from the quick</w:t>
      </w:r>
      <w:r w:rsidR="004879AB" w:rsidRPr="00AA38F0">
        <w:rPr>
          <w:lang w:val="en-US"/>
        </w:rPr>
        <w:t xml:space="preserve"> </w:t>
      </w:r>
      <w:r w:rsidR="005E1784" w:rsidRPr="00AA38F0">
        <w:rPr>
          <w:lang w:val="en-US"/>
        </w:rPr>
        <w:t xml:space="preserve">search in the navigation tab or you can select </w:t>
      </w:r>
      <w:r w:rsidR="000E076E" w:rsidRPr="00AA38F0">
        <w:rPr>
          <w:lang w:val="en-US"/>
        </w:rPr>
        <w:t>Favorite</w:t>
      </w:r>
      <w:r w:rsidR="005E1784" w:rsidRPr="00AA38F0">
        <w:rPr>
          <w:lang w:val="en-US"/>
        </w:rPr>
        <w:t xml:space="preserve">s in the Location field of the Search tab. See also </w:t>
      </w:r>
      <w:r w:rsidR="001156A9">
        <w:rPr>
          <w:lang w:val="en-US"/>
        </w:rPr>
        <w:t>‘</w:t>
      </w:r>
      <w:r w:rsidR="00AA38F0" w:rsidRPr="00AA38F0">
        <w:rPr>
          <w:lang w:val="en-US"/>
        </w:rPr>
        <w:fldChar w:fldCharType="begin"/>
      </w:r>
      <w:r w:rsidR="00AA38F0" w:rsidRPr="00AA38F0">
        <w:rPr>
          <w:lang w:val="en-US"/>
        </w:rPr>
        <w:instrText xml:space="preserve"> REF _Ref451677862 \h </w:instrText>
      </w:r>
      <w:r w:rsidR="00AA38F0" w:rsidRPr="00AA38F0">
        <w:rPr>
          <w:lang w:val="en-US"/>
        </w:rPr>
      </w:r>
      <w:r w:rsidR="00AA38F0" w:rsidRPr="00AA38F0">
        <w:rPr>
          <w:lang w:val="en-US"/>
        </w:rPr>
        <w:fldChar w:fldCharType="separate"/>
      </w:r>
      <w:r w:rsidR="00AA38F0" w:rsidRPr="00AA38F0">
        <w:rPr>
          <w:lang w:val="en-US"/>
        </w:rPr>
        <w:t>Searching</w:t>
      </w:r>
      <w:r w:rsidR="00AA38F0" w:rsidRPr="00AA38F0">
        <w:rPr>
          <w:lang w:val="en-US"/>
        </w:rPr>
        <w:fldChar w:fldCharType="end"/>
      </w:r>
      <w:r w:rsidR="001156A9">
        <w:rPr>
          <w:lang w:val="en-US"/>
        </w:rPr>
        <w:t>’</w:t>
      </w:r>
      <w:r w:rsidR="00EA39F1" w:rsidRPr="00AA38F0">
        <w:rPr>
          <w:lang w:val="en-US"/>
        </w:rPr>
        <w:t>, for additi</w:t>
      </w:r>
      <w:r w:rsidR="0084644E" w:rsidRPr="00AA38F0">
        <w:rPr>
          <w:lang w:val="en-US"/>
        </w:rPr>
        <w:t>on</w:t>
      </w:r>
      <w:r w:rsidR="00EA39F1" w:rsidRPr="00AA38F0">
        <w:rPr>
          <w:lang w:val="en-US"/>
        </w:rPr>
        <w:t>al guidance using the Search features.</w:t>
      </w:r>
    </w:p>
    <w:p w14:paraId="24E7ED7A" w14:textId="461AF9A1" w:rsidR="00176569" w:rsidRPr="00AA38F0" w:rsidRDefault="00176569" w:rsidP="002A2C55">
      <w:pPr>
        <w:spacing w:before="100" w:beforeAutospacing="1" w:after="100" w:afterAutospacing="1" w:line="240" w:lineRule="auto"/>
        <w:jc w:val="center"/>
        <w:rPr>
          <w:lang w:val="en-US"/>
        </w:rPr>
      </w:pPr>
      <w:r w:rsidRPr="00CC7657">
        <w:rPr>
          <w:noProof/>
          <w:lang w:val="en-US" w:eastAsia="en-US"/>
        </w:rPr>
        <w:drawing>
          <wp:inline distT="0" distB="0" distL="0" distR="0" wp14:anchorId="1816222B" wp14:editId="055D5317">
            <wp:extent cx="2311400" cy="1504950"/>
            <wp:effectExtent l="152400" t="152400" r="355600"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1400" cy="1504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AEE47" w14:textId="77777777" w:rsidR="00445081" w:rsidRDefault="00445081">
      <w:pPr>
        <w:spacing w:after="200" w:line="276" w:lineRule="auto"/>
        <w:rPr>
          <w:rFonts w:asciiTheme="majorHAnsi" w:hAnsiTheme="majorHAnsi"/>
          <w:caps/>
          <w:color w:val="5E878F"/>
          <w:spacing w:val="20"/>
          <w:sz w:val="28"/>
          <w:szCs w:val="28"/>
          <w:lang w:val="en-US"/>
        </w:rPr>
      </w:pPr>
      <w:bookmarkStart w:id="18" w:name="_Toc483990887"/>
      <w:r>
        <w:rPr>
          <w:lang w:val="en-US"/>
        </w:rPr>
        <w:br w:type="page"/>
      </w:r>
    </w:p>
    <w:p w14:paraId="7C547A2D" w14:textId="12838891" w:rsidR="00AE7718" w:rsidRPr="00AA38F0" w:rsidRDefault="00AE7718" w:rsidP="004148FA">
      <w:pPr>
        <w:pStyle w:val="Heading2"/>
        <w:rPr>
          <w:lang w:val="en-US"/>
        </w:rPr>
      </w:pPr>
      <w:r w:rsidRPr="00AA38F0">
        <w:rPr>
          <w:lang w:val="en-US"/>
        </w:rPr>
        <w:lastRenderedPageBreak/>
        <w:t>My Sites</w:t>
      </w:r>
      <w:bookmarkEnd w:id="18"/>
    </w:p>
    <w:p w14:paraId="4FE00F93" w14:textId="661B38EF" w:rsidR="0007700B" w:rsidRPr="00AA38F0" w:rsidRDefault="007C31CC" w:rsidP="0007700B">
      <w:pPr>
        <w:spacing w:after="0" w:line="255" w:lineRule="atLeast"/>
        <w:rPr>
          <w:lang w:val="en-US"/>
        </w:rPr>
      </w:pPr>
      <w:r w:rsidRPr="00AA38F0">
        <w:rPr>
          <w:lang w:val="en-US"/>
        </w:rPr>
        <w:t xml:space="preserve">When you are </w:t>
      </w:r>
      <w:r w:rsidR="009C0D55">
        <w:rPr>
          <w:lang w:val="en-US"/>
        </w:rPr>
        <w:t xml:space="preserve">a </w:t>
      </w:r>
      <w:r w:rsidRPr="00AA38F0">
        <w:rPr>
          <w:lang w:val="en-US"/>
        </w:rPr>
        <w:t xml:space="preserve">member of a Share </w:t>
      </w:r>
      <w:r w:rsidR="0042280A" w:rsidRPr="00AA38F0">
        <w:rPr>
          <w:lang w:val="en-US"/>
        </w:rPr>
        <w:t>S</w:t>
      </w:r>
      <w:r w:rsidRPr="00AA38F0">
        <w:rPr>
          <w:lang w:val="en-US"/>
        </w:rPr>
        <w:t xml:space="preserve">ite, the document library of that </w:t>
      </w:r>
      <w:r w:rsidR="0042280A" w:rsidRPr="00AA38F0">
        <w:rPr>
          <w:lang w:val="en-US"/>
        </w:rPr>
        <w:t>S</w:t>
      </w:r>
      <w:r w:rsidRPr="00AA38F0">
        <w:rPr>
          <w:lang w:val="en-US"/>
        </w:rPr>
        <w:t xml:space="preserve">hare </w:t>
      </w:r>
      <w:r w:rsidR="0042280A" w:rsidRPr="00AA38F0">
        <w:rPr>
          <w:lang w:val="en-US"/>
        </w:rPr>
        <w:t>S</w:t>
      </w:r>
      <w:r w:rsidRPr="00AA38F0">
        <w:rPr>
          <w:lang w:val="en-US"/>
        </w:rPr>
        <w:t xml:space="preserve">ite will </w:t>
      </w:r>
      <w:r w:rsidR="00C33324" w:rsidRPr="00AA38F0">
        <w:rPr>
          <w:lang w:val="en-US"/>
        </w:rPr>
        <w:t xml:space="preserve">automatically </w:t>
      </w:r>
      <w:r w:rsidRPr="00AA38F0">
        <w:rPr>
          <w:lang w:val="en-US"/>
        </w:rPr>
        <w:t xml:space="preserve">appear under ‘My Sites’. The document library folder will be presented as a folder with the name of the Share Site. </w:t>
      </w:r>
      <w:r w:rsidR="0042280A" w:rsidRPr="00AA38F0">
        <w:rPr>
          <w:lang w:val="en-US"/>
        </w:rPr>
        <w:t xml:space="preserve">For </w:t>
      </w:r>
      <w:r w:rsidRPr="00AA38F0">
        <w:rPr>
          <w:lang w:val="en-US"/>
        </w:rPr>
        <w:t>the document library to appear under ‘My Sites’, you need to be a member of the Share Site. Public or Moderated Share Site</w:t>
      </w:r>
      <w:r w:rsidR="0042280A" w:rsidRPr="00AA38F0">
        <w:rPr>
          <w:lang w:val="en-US"/>
        </w:rPr>
        <w:t>s</w:t>
      </w:r>
      <w:r w:rsidRPr="00AA38F0">
        <w:rPr>
          <w:lang w:val="en-US"/>
        </w:rPr>
        <w:t xml:space="preserve"> will not appear under ‘My Sites’ if you are not a member.</w:t>
      </w:r>
      <w:r w:rsidR="0007700B" w:rsidRPr="00AA38F0">
        <w:rPr>
          <w:lang w:val="en-US"/>
        </w:rPr>
        <w:t xml:space="preserve"> </w:t>
      </w:r>
    </w:p>
    <w:p w14:paraId="61C264B9" w14:textId="711FDCE6" w:rsidR="0007700B" w:rsidRPr="00AA38F0" w:rsidRDefault="0007700B" w:rsidP="0007700B">
      <w:pPr>
        <w:spacing w:after="0" w:line="255" w:lineRule="atLeast"/>
        <w:rPr>
          <w:lang w:val="en-US"/>
        </w:rPr>
      </w:pPr>
    </w:p>
    <w:p w14:paraId="50F5D73E" w14:textId="77777777" w:rsidR="00653E38" w:rsidRDefault="0007700B" w:rsidP="00A32047">
      <w:pPr>
        <w:spacing w:after="0" w:line="255" w:lineRule="atLeast"/>
        <w:rPr>
          <w:lang w:val="en-US"/>
        </w:rPr>
      </w:pPr>
      <w:r w:rsidRPr="00AA38F0">
        <w:rPr>
          <w:lang w:val="en-US"/>
        </w:rPr>
        <w:t>Right clicking a My Sites folder provides you</w:t>
      </w:r>
      <w:r w:rsidR="0042280A" w:rsidRPr="00AA38F0">
        <w:rPr>
          <w:lang w:val="en-US"/>
        </w:rPr>
        <w:t xml:space="preserve"> with</w:t>
      </w:r>
      <w:r w:rsidRPr="00AA38F0">
        <w:rPr>
          <w:lang w:val="en-US"/>
        </w:rPr>
        <w:t xml:space="preserve"> the following</w:t>
      </w:r>
      <w:r w:rsidR="00A32047">
        <w:rPr>
          <w:lang w:val="en-US"/>
        </w:rPr>
        <w:t xml:space="preserve"> options:</w:t>
      </w:r>
    </w:p>
    <w:p w14:paraId="645F777F" w14:textId="4C34CB5D" w:rsidR="0007700B" w:rsidRPr="00A32047" w:rsidRDefault="00653E38" w:rsidP="00653E38">
      <w:pPr>
        <w:spacing w:after="0" w:line="255" w:lineRule="atLeast"/>
        <w:jc w:val="center"/>
        <w:rPr>
          <w:lang w:val="en-US"/>
        </w:rPr>
      </w:pPr>
      <w:r w:rsidRPr="00AA38F0">
        <w:rPr>
          <w:noProof/>
          <w:lang w:val="en-US" w:eastAsia="en-US"/>
        </w:rPr>
        <w:drawing>
          <wp:inline distT="0" distB="0" distL="0" distR="0" wp14:anchorId="73FF6E8D" wp14:editId="29411E8B">
            <wp:extent cx="1029335" cy="1581150"/>
            <wp:effectExtent l="152400" t="152400" r="361315" b="361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29335" cy="15811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783D7F" w14:textId="1FAA2D00" w:rsidR="0007700B" w:rsidRPr="00AA38F0" w:rsidRDefault="0007700B" w:rsidP="0007700B">
      <w:pPr>
        <w:spacing w:after="0" w:line="255" w:lineRule="atLeast"/>
        <w:jc w:val="center"/>
        <w:rPr>
          <w:highlight w:val="yellow"/>
          <w:lang w:val="en-US"/>
        </w:rPr>
      </w:pPr>
    </w:p>
    <w:p w14:paraId="48DBFC5D" w14:textId="4E3F577C" w:rsidR="0007700B" w:rsidRPr="00AA38F0" w:rsidRDefault="0007700B" w:rsidP="0007700B">
      <w:pPr>
        <w:pStyle w:val="ListParagraph"/>
        <w:numPr>
          <w:ilvl w:val="0"/>
          <w:numId w:val="29"/>
        </w:numPr>
        <w:spacing w:after="0" w:line="255" w:lineRule="atLeast"/>
        <w:rPr>
          <w:lang w:val="en-US"/>
        </w:rPr>
      </w:pPr>
      <w:r w:rsidRPr="00AA38F0">
        <w:rPr>
          <w:lang w:val="en-US"/>
        </w:rPr>
        <w:t>Open Site will show the details of the folder</w:t>
      </w:r>
    </w:p>
    <w:p w14:paraId="3A6D63B6" w14:textId="603ADE4C" w:rsidR="0007700B" w:rsidRPr="00AA38F0" w:rsidRDefault="0007700B" w:rsidP="0007700B">
      <w:pPr>
        <w:pStyle w:val="ListParagraph"/>
        <w:numPr>
          <w:ilvl w:val="0"/>
          <w:numId w:val="29"/>
        </w:numPr>
        <w:spacing w:after="0" w:line="255" w:lineRule="atLeast"/>
        <w:rPr>
          <w:lang w:val="en-US"/>
        </w:rPr>
      </w:pPr>
      <w:r w:rsidRPr="00AA38F0">
        <w:rPr>
          <w:lang w:val="en-US"/>
        </w:rPr>
        <w:t>You can “Zoom” into the folder</w:t>
      </w:r>
    </w:p>
    <w:p w14:paraId="1197147D" w14:textId="707CCC3B" w:rsidR="0007700B" w:rsidRPr="00AA38F0" w:rsidRDefault="0042280A" w:rsidP="0007700B">
      <w:pPr>
        <w:pStyle w:val="ListParagraph"/>
        <w:numPr>
          <w:ilvl w:val="0"/>
          <w:numId w:val="29"/>
        </w:numPr>
        <w:spacing w:after="0" w:line="255" w:lineRule="atLeast"/>
        <w:rPr>
          <w:lang w:val="en-US"/>
        </w:rPr>
      </w:pPr>
      <w:r w:rsidRPr="00AA38F0">
        <w:rPr>
          <w:lang w:val="en-US"/>
        </w:rPr>
        <w:t xml:space="preserve">You can </w:t>
      </w:r>
      <w:r w:rsidR="00AD04F8">
        <w:rPr>
          <w:lang w:val="en-US"/>
        </w:rPr>
        <w:t>R</w:t>
      </w:r>
      <w:r w:rsidR="004E3A0C" w:rsidRPr="00AA38F0">
        <w:rPr>
          <w:lang w:val="en-US"/>
        </w:rPr>
        <w:t>efresh the content and metadata</w:t>
      </w:r>
    </w:p>
    <w:p w14:paraId="6BF9AAF1" w14:textId="75942409" w:rsidR="0007700B" w:rsidRPr="00AA38F0" w:rsidRDefault="008D753A" w:rsidP="0007700B">
      <w:pPr>
        <w:pStyle w:val="ListParagraph"/>
        <w:numPr>
          <w:ilvl w:val="0"/>
          <w:numId w:val="29"/>
        </w:numPr>
        <w:spacing w:after="0" w:line="255" w:lineRule="atLeast"/>
        <w:rPr>
          <w:lang w:val="en-US"/>
        </w:rPr>
      </w:pPr>
      <w:r w:rsidRPr="00AA38F0">
        <w:rPr>
          <w:lang w:val="en-US"/>
        </w:rPr>
        <w:t>New Folder</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folder from a folder template</w:t>
      </w:r>
    </w:p>
    <w:p w14:paraId="641FCDD8" w14:textId="23C752C2" w:rsidR="008D753A" w:rsidRPr="00AA38F0" w:rsidRDefault="008D753A" w:rsidP="0007700B">
      <w:pPr>
        <w:pStyle w:val="ListParagraph"/>
        <w:numPr>
          <w:ilvl w:val="0"/>
          <w:numId w:val="29"/>
        </w:numPr>
        <w:spacing w:after="0" w:line="255" w:lineRule="atLeast"/>
        <w:rPr>
          <w:lang w:val="en-US"/>
        </w:rPr>
      </w:pPr>
      <w:r w:rsidRPr="00AA38F0">
        <w:rPr>
          <w:lang w:val="en-US"/>
        </w:rPr>
        <w:t>New Document</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document from a template</w:t>
      </w:r>
    </w:p>
    <w:p w14:paraId="3328BFB2" w14:textId="6CDFE59F" w:rsidR="004E3A0C" w:rsidRPr="00AA38F0" w:rsidRDefault="004E3A0C" w:rsidP="0007700B">
      <w:pPr>
        <w:pStyle w:val="ListParagraph"/>
        <w:numPr>
          <w:ilvl w:val="0"/>
          <w:numId w:val="29"/>
        </w:numPr>
        <w:spacing w:after="0" w:line="255" w:lineRule="atLeast"/>
        <w:rPr>
          <w:lang w:val="en-US"/>
        </w:rPr>
      </w:pPr>
      <w:r w:rsidRPr="00AA38F0">
        <w:rPr>
          <w:lang w:val="en-US"/>
        </w:rPr>
        <w:t xml:space="preserve">Copy, Copy Browser Link and Copy Fred </w:t>
      </w:r>
      <w:r w:rsidR="0042280A" w:rsidRPr="00AA38F0">
        <w:rPr>
          <w:lang w:val="en-US"/>
        </w:rPr>
        <w:t>L</w:t>
      </w:r>
      <w:r w:rsidRPr="00AA38F0">
        <w:rPr>
          <w:lang w:val="en-US"/>
        </w:rPr>
        <w:t>ink will copy</w:t>
      </w:r>
      <w:r w:rsidR="0042280A" w:rsidRPr="00AA38F0">
        <w:rPr>
          <w:lang w:val="en-US"/>
        </w:rPr>
        <w:t xml:space="preserve"> either</w:t>
      </w:r>
      <w:r w:rsidRPr="00AA38F0">
        <w:rPr>
          <w:lang w:val="en-US"/>
        </w:rPr>
        <w:t xml:space="preserve"> the content</w:t>
      </w:r>
      <w:r w:rsidR="0042280A" w:rsidRPr="00AA38F0">
        <w:rPr>
          <w:lang w:val="en-US"/>
        </w:rPr>
        <w:t>,</w:t>
      </w:r>
      <w:r w:rsidRPr="00AA38F0">
        <w:rPr>
          <w:lang w:val="en-US"/>
        </w:rPr>
        <w:t xml:space="preserve"> or the link to a Browser</w:t>
      </w:r>
      <w:r w:rsidR="0042280A" w:rsidRPr="00AA38F0">
        <w:rPr>
          <w:lang w:val="en-US"/>
        </w:rPr>
        <w:t>,</w:t>
      </w:r>
      <w:r w:rsidRPr="00AA38F0">
        <w:rPr>
          <w:lang w:val="en-US"/>
        </w:rPr>
        <w:t xml:space="preserve"> or the Fred application</w:t>
      </w:r>
      <w:r w:rsidR="0042280A" w:rsidRPr="00AA38F0">
        <w:rPr>
          <w:lang w:val="en-US"/>
        </w:rPr>
        <w:t>,</w:t>
      </w:r>
      <w:r w:rsidRPr="00AA38F0">
        <w:rPr>
          <w:lang w:val="en-US"/>
        </w:rPr>
        <w:t xml:space="preserve"> onto the Clipboard</w:t>
      </w:r>
    </w:p>
    <w:p w14:paraId="3D4EDC8A" w14:textId="4F6017B9" w:rsidR="004E3A0C" w:rsidRPr="00AA38F0" w:rsidRDefault="004E3A0C" w:rsidP="0007700B">
      <w:pPr>
        <w:pStyle w:val="ListParagraph"/>
        <w:numPr>
          <w:ilvl w:val="0"/>
          <w:numId w:val="29"/>
        </w:numPr>
        <w:spacing w:after="0" w:line="255" w:lineRule="atLeast"/>
        <w:rPr>
          <w:lang w:val="en-US"/>
        </w:rPr>
      </w:pPr>
      <w:r w:rsidRPr="00AA38F0">
        <w:rPr>
          <w:lang w:val="en-US"/>
        </w:rPr>
        <w:t>Show in Browser</w:t>
      </w:r>
      <w:r w:rsidR="0042280A" w:rsidRPr="00AA38F0">
        <w:rPr>
          <w:lang w:val="en-US"/>
        </w:rPr>
        <w:t xml:space="preserve"> </w:t>
      </w:r>
      <w:r w:rsidRPr="00AA38F0">
        <w:rPr>
          <w:lang w:val="en-US"/>
        </w:rPr>
        <w:t>will bring you to the document Library of the Share Site in your default web browser</w:t>
      </w:r>
    </w:p>
    <w:p w14:paraId="156F81E9" w14:textId="36D06655" w:rsidR="004E3A0C" w:rsidRPr="00AA38F0" w:rsidRDefault="004E3A0C" w:rsidP="0007700B">
      <w:pPr>
        <w:pStyle w:val="ListParagraph"/>
        <w:numPr>
          <w:ilvl w:val="0"/>
          <w:numId w:val="29"/>
        </w:numPr>
        <w:spacing w:after="0" w:line="255" w:lineRule="atLeast"/>
        <w:rPr>
          <w:lang w:val="en-US"/>
        </w:rPr>
      </w:pPr>
      <w:r w:rsidRPr="00AA38F0">
        <w:rPr>
          <w:lang w:val="en-US"/>
        </w:rPr>
        <w:t>Compress and Save will compress the content of the Library and place it onto your desktop</w:t>
      </w:r>
      <w:r w:rsidR="00653E38" w:rsidRPr="002B74CC">
        <w:rPr>
          <w:noProof/>
          <w:lang w:val="en-US" w:eastAsia="en-US"/>
        </w:rPr>
        <w:drawing>
          <wp:inline distT="0" distB="0" distL="0" distR="0" wp14:anchorId="73F2A9E3" wp14:editId="3F6C4F98">
            <wp:extent cx="4762500" cy="2707640"/>
            <wp:effectExtent l="152400" t="152400" r="361950" b="3594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707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79112" w14:textId="79339F18" w:rsidR="0007700B" w:rsidRPr="00AA38F0" w:rsidRDefault="0007700B" w:rsidP="0007700B">
      <w:pPr>
        <w:pStyle w:val="ListParagraph"/>
        <w:numPr>
          <w:ilvl w:val="0"/>
          <w:numId w:val="29"/>
        </w:numPr>
        <w:spacing w:after="0" w:line="255" w:lineRule="atLeast"/>
        <w:rPr>
          <w:lang w:val="en-US"/>
        </w:rPr>
      </w:pPr>
      <w:r w:rsidRPr="00AA38F0">
        <w:rPr>
          <w:lang w:val="en-US"/>
        </w:rPr>
        <w:lastRenderedPageBreak/>
        <w:t xml:space="preserve">Take Offline </w:t>
      </w:r>
      <w:r w:rsidR="00AD04F8">
        <w:rPr>
          <w:lang w:val="en-US"/>
        </w:rPr>
        <w:t xml:space="preserve">will synchronize </w:t>
      </w:r>
      <w:r w:rsidRPr="00AA38F0">
        <w:rPr>
          <w:lang w:val="en-US"/>
        </w:rPr>
        <w:t>the content of the folder</w:t>
      </w:r>
      <w:r w:rsidR="00AD04F8">
        <w:rPr>
          <w:lang w:val="en-US"/>
        </w:rPr>
        <w:t xml:space="preserve"> on your desktop</w:t>
      </w:r>
      <w:r w:rsidRPr="00AA38F0">
        <w:rPr>
          <w:lang w:val="en-US"/>
        </w:rPr>
        <w:t xml:space="preserve">. </w:t>
      </w:r>
      <w:r w:rsidR="00AD04F8">
        <w:rPr>
          <w:lang w:val="en-US"/>
        </w:rPr>
        <w:t>T</w:t>
      </w:r>
      <w:r w:rsidRPr="00AA38F0">
        <w:rPr>
          <w:lang w:val="en-US"/>
        </w:rPr>
        <w:t xml:space="preserve">his folder will </w:t>
      </w:r>
      <w:r w:rsidR="0042280A" w:rsidRPr="00AA38F0">
        <w:rPr>
          <w:lang w:val="en-US"/>
        </w:rPr>
        <w:t xml:space="preserve">also </w:t>
      </w:r>
      <w:r w:rsidRPr="00AA38F0">
        <w:rPr>
          <w:lang w:val="en-US"/>
        </w:rPr>
        <w:t xml:space="preserve">appear in the </w:t>
      </w:r>
      <w:r w:rsidR="000E076E" w:rsidRPr="00AA38F0">
        <w:rPr>
          <w:lang w:val="en-US"/>
        </w:rPr>
        <w:t>Favorite</w:t>
      </w:r>
      <w:r w:rsidRPr="00AA38F0">
        <w:rPr>
          <w:lang w:val="en-US"/>
        </w:rPr>
        <w:t>s folder (</w:t>
      </w:r>
      <w:r w:rsidR="0042280A" w:rsidRPr="00AA38F0">
        <w:rPr>
          <w:lang w:val="en-US"/>
        </w:rPr>
        <w:t>for further informati</w:t>
      </w:r>
      <w:r w:rsidR="0084644E" w:rsidRPr="00AA38F0">
        <w:rPr>
          <w:lang w:val="en-US"/>
        </w:rPr>
        <w:t>on</w:t>
      </w:r>
      <w:r w:rsidR="0042280A" w:rsidRPr="00AA38F0">
        <w:rPr>
          <w:lang w:val="en-US"/>
        </w:rPr>
        <w:t xml:space="preserve">, </w:t>
      </w:r>
      <w:r w:rsidRPr="00AA38F0">
        <w:rPr>
          <w:lang w:val="en-US"/>
        </w:rPr>
        <w:t xml:space="preserve">see </w:t>
      </w:r>
      <w:r w:rsidR="001156A9">
        <w:rPr>
          <w:lang w:val="en-US"/>
        </w:rPr>
        <w:t>‘</w:t>
      </w:r>
      <w:r w:rsidR="001156A9">
        <w:rPr>
          <w:lang w:val="en-US"/>
        </w:rPr>
        <w:fldChar w:fldCharType="begin"/>
      </w:r>
      <w:r w:rsidR="001156A9">
        <w:rPr>
          <w:lang w:val="en-US"/>
        </w:rPr>
        <w:instrText xml:space="preserve"> REF _Ref451678560 \h </w:instrText>
      </w:r>
      <w:r w:rsidR="001156A9">
        <w:rPr>
          <w:lang w:val="en-US"/>
        </w:rPr>
      </w:r>
      <w:r w:rsidR="001156A9">
        <w:rPr>
          <w:lang w:val="en-US"/>
        </w:rPr>
        <w:fldChar w:fldCharType="separate"/>
      </w:r>
      <w:r w:rsidR="003B7F81">
        <w:rPr>
          <w:lang w:val="en-US"/>
        </w:rPr>
        <w:t>Taking content offline</w:t>
      </w:r>
      <w:r w:rsidR="001156A9">
        <w:rPr>
          <w:lang w:val="en-US"/>
        </w:rPr>
        <w:fldChar w:fldCharType="end"/>
      </w:r>
      <w:r w:rsidR="001156A9">
        <w:rPr>
          <w:lang w:val="en-US"/>
        </w:rPr>
        <w:t>’</w:t>
      </w:r>
      <w:r w:rsidRPr="00AA38F0">
        <w:rPr>
          <w:lang w:val="en-US"/>
        </w:rPr>
        <w:t>)</w:t>
      </w:r>
      <w:r w:rsidR="00653E38" w:rsidRPr="00653E38">
        <w:rPr>
          <w:noProof/>
          <w:lang w:val="en-US" w:eastAsia="en-US"/>
        </w:rPr>
        <w:t xml:space="preserve"> </w:t>
      </w:r>
    </w:p>
    <w:p w14:paraId="37BD9183" w14:textId="2A93DF11" w:rsidR="007D5854" w:rsidRDefault="007D5854">
      <w:pPr>
        <w:spacing w:after="200" w:line="276" w:lineRule="auto"/>
        <w:rPr>
          <w:noProof/>
          <w:lang w:val="en-US" w:eastAsia="en-US"/>
        </w:rPr>
      </w:pPr>
    </w:p>
    <w:p w14:paraId="1C7A8690" w14:textId="79090924" w:rsidR="007C31CC" w:rsidRPr="00AA38F0" w:rsidRDefault="004E3A0C" w:rsidP="007C31CC">
      <w:pPr>
        <w:rPr>
          <w:lang w:val="en-US"/>
        </w:rPr>
      </w:pPr>
      <w:r w:rsidRPr="00AA38F0">
        <w:rPr>
          <w:lang w:val="en-US"/>
        </w:rPr>
        <w:t>Y</w:t>
      </w:r>
      <w:r w:rsidR="007C31CC" w:rsidRPr="00AA38F0">
        <w:rPr>
          <w:lang w:val="en-US"/>
        </w:rPr>
        <w:t xml:space="preserve">ou </w:t>
      </w:r>
      <w:proofErr w:type="gramStart"/>
      <w:r w:rsidR="0042280A" w:rsidRPr="00AA38F0">
        <w:rPr>
          <w:lang w:val="en-US"/>
        </w:rPr>
        <w:t>are</w:t>
      </w:r>
      <w:r w:rsidR="007C31CC" w:rsidRPr="00AA38F0">
        <w:rPr>
          <w:lang w:val="en-US"/>
        </w:rPr>
        <w:t xml:space="preserve"> able to</w:t>
      </w:r>
      <w:proofErr w:type="gramEnd"/>
      <w:r w:rsidR="007C31CC" w:rsidRPr="00AA38F0">
        <w:rPr>
          <w:lang w:val="en-US"/>
        </w:rPr>
        <w:t xml:space="preserve"> navigate in the subfolders of the </w:t>
      </w:r>
      <w:r w:rsidRPr="00AA38F0">
        <w:rPr>
          <w:lang w:val="en-US"/>
        </w:rPr>
        <w:t>My Sites</w:t>
      </w:r>
      <w:r w:rsidR="007C31CC" w:rsidRPr="00AA38F0">
        <w:rPr>
          <w:lang w:val="en-US"/>
        </w:rPr>
        <w:t xml:space="preserve"> folders.</w:t>
      </w:r>
    </w:p>
    <w:p w14:paraId="238914F6" w14:textId="00D8D6FD" w:rsidR="007C31CC" w:rsidRPr="00AA38F0" w:rsidRDefault="007C31CC" w:rsidP="007C31CC">
      <w:pPr>
        <w:rPr>
          <w:lang w:val="en-US"/>
        </w:rPr>
      </w:pPr>
      <w:r w:rsidRPr="00AA38F0">
        <w:rPr>
          <w:lang w:val="en-US"/>
        </w:rPr>
        <w:t xml:space="preserve">You </w:t>
      </w:r>
      <w:proofErr w:type="gramStart"/>
      <w:r w:rsidRPr="00AA38F0">
        <w:rPr>
          <w:lang w:val="en-US"/>
        </w:rPr>
        <w:t>are able to</w:t>
      </w:r>
      <w:proofErr w:type="gramEnd"/>
      <w:r w:rsidRPr="00AA38F0">
        <w:rPr>
          <w:lang w:val="en-US"/>
        </w:rPr>
        <w:t xml:space="preserve"> drag </w:t>
      </w:r>
      <w:r w:rsidR="00BD4007" w:rsidRPr="00AA38F0">
        <w:rPr>
          <w:lang w:val="en-US"/>
        </w:rPr>
        <w:t>and</w:t>
      </w:r>
      <w:r w:rsidRPr="00AA38F0">
        <w:rPr>
          <w:lang w:val="en-US"/>
        </w:rPr>
        <w:t xml:space="preserve"> drop documents </w:t>
      </w:r>
      <w:r w:rsidR="0042280A" w:rsidRPr="00AA38F0">
        <w:rPr>
          <w:lang w:val="en-US"/>
        </w:rPr>
        <w:t>i</w:t>
      </w:r>
      <w:r w:rsidRPr="00AA38F0">
        <w:rPr>
          <w:lang w:val="en-US"/>
        </w:rPr>
        <w:t xml:space="preserve">nto your </w:t>
      </w:r>
      <w:r w:rsidR="004E3A0C" w:rsidRPr="00AA38F0">
        <w:rPr>
          <w:lang w:val="en-US"/>
        </w:rPr>
        <w:t>My Sites</w:t>
      </w:r>
      <w:r w:rsidRPr="00AA38F0">
        <w:rPr>
          <w:lang w:val="en-US"/>
        </w:rPr>
        <w:t xml:space="preserve"> folder structure. These documents will be uploaded into the </w:t>
      </w:r>
      <w:r w:rsidR="0042280A" w:rsidRPr="00AA38F0">
        <w:rPr>
          <w:lang w:val="en-US"/>
        </w:rPr>
        <w:t xml:space="preserve">selected </w:t>
      </w:r>
      <w:r w:rsidRPr="00AA38F0">
        <w:rPr>
          <w:lang w:val="en-US"/>
        </w:rPr>
        <w:t>folder.</w:t>
      </w:r>
    </w:p>
    <w:p w14:paraId="5E4484BB" w14:textId="77777777" w:rsidR="00445081" w:rsidRDefault="00445081">
      <w:pPr>
        <w:spacing w:after="200" w:line="276" w:lineRule="auto"/>
        <w:rPr>
          <w:lang w:val="en-US"/>
        </w:rPr>
      </w:pPr>
      <w:r>
        <w:rPr>
          <w:lang w:val="en-US"/>
        </w:rPr>
        <w:br w:type="page"/>
      </w:r>
    </w:p>
    <w:p w14:paraId="76E20802" w14:textId="569CF3DF" w:rsidR="00A63317" w:rsidRDefault="007C31CC" w:rsidP="007C31CC">
      <w:pPr>
        <w:rPr>
          <w:lang w:val="en-US"/>
        </w:rPr>
      </w:pPr>
      <w:r w:rsidRPr="00AA38F0">
        <w:rPr>
          <w:lang w:val="en-US"/>
        </w:rPr>
        <w:lastRenderedPageBreak/>
        <w:t xml:space="preserve">Note that the breadcrumb at the top will change from </w:t>
      </w:r>
      <w:r w:rsidR="004471C7" w:rsidRPr="00AA38F0">
        <w:rPr>
          <w:lang w:val="en-US"/>
        </w:rPr>
        <w:t>My Sites</w:t>
      </w:r>
      <w:r w:rsidRPr="00AA38F0">
        <w:rPr>
          <w:lang w:val="en-US"/>
        </w:rPr>
        <w:t xml:space="preserve"> to the full path indication if you move deeper into the folder structure.</w:t>
      </w:r>
      <w:r w:rsidR="00445081" w:rsidRPr="00445081">
        <w:rPr>
          <w:noProof/>
          <w:lang w:val="en-US" w:eastAsia="en-US"/>
        </w:rPr>
        <w:t xml:space="preserve"> </w:t>
      </w:r>
      <w:r w:rsidR="00445081">
        <w:rPr>
          <w:noProof/>
          <w:lang w:val="en-US" w:eastAsia="en-US"/>
        </w:rPr>
        <w:drawing>
          <wp:inline distT="0" distB="0" distL="0" distR="0" wp14:anchorId="5382E177" wp14:editId="5F1065EC">
            <wp:extent cx="5268225" cy="2179320"/>
            <wp:effectExtent l="171450" t="152400" r="370840" b="3543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9"/>
                    <a:stretch/>
                  </pic:blipFill>
                  <pic:spPr bwMode="auto">
                    <a:xfrm>
                      <a:off x="0" y="0"/>
                      <a:ext cx="5274007" cy="21817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602CE5" w14:textId="0D024D40" w:rsidR="007C31CC" w:rsidRPr="00E539A5" w:rsidRDefault="00A63317" w:rsidP="00E539A5">
      <w:pPr>
        <w:jc w:val="center"/>
        <w:rPr>
          <w:lang w:val="en-US"/>
        </w:rPr>
      </w:pPr>
      <w:r>
        <w:rPr>
          <w:noProof/>
          <w:lang w:val="en-US" w:eastAsia="en-US"/>
        </w:rPr>
        <w:drawing>
          <wp:inline distT="0" distB="0" distL="0" distR="0" wp14:anchorId="197231EF" wp14:editId="248767AC">
            <wp:extent cx="5174351" cy="2156334"/>
            <wp:effectExtent l="152400" t="152400" r="369570" b="358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8938" cy="2158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C3EE91" w14:textId="77777777" w:rsidR="002A2C55" w:rsidRDefault="007C31CC" w:rsidP="006C589B">
      <w:pPr>
        <w:spacing w:before="100" w:beforeAutospacing="1" w:after="100" w:afterAutospacing="1" w:line="240" w:lineRule="auto"/>
        <w:rPr>
          <w:noProof/>
          <w:lang w:val="en-US" w:eastAsia="en-US"/>
        </w:rPr>
      </w:pPr>
      <w:r w:rsidRPr="00AA38F0">
        <w:rPr>
          <w:lang w:val="en-US"/>
        </w:rPr>
        <w:t xml:space="preserve">You can start a search query from the </w:t>
      </w:r>
      <w:r w:rsidR="004471C7" w:rsidRPr="00AA38F0">
        <w:rPr>
          <w:lang w:val="en-US"/>
        </w:rPr>
        <w:t>My Sites</w:t>
      </w:r>
      <w:r w:rsidRPr="00AA38F0">
        <w:rPr>
          <w:lang w:val="en-US"/>
        </w:rPr>
        <w:t xml:space="preserve"> folders. You can launch this from the quick search in the navigation tab or you can select </w:t>
      </w:r>
      <w:r w:rsidR="004471C7" w:rsidRPr="00AA38F0">
        <w:rPr>
          <w:lang w:val="en-US"/>
        </w:rPr>
        <w:t>My Sites</w:t>
      </w:r>
      <w:r w:rsidRPr="00AA38F0">
        <w:rPr>
          <w:lang w:val="en-US"/>
        </w:rPr>
        <w:t xml:space="preserve"> in the Location field of the Search tab. See also </w:t>
      </w:r>
      <w:r w:rsidR="001156A9">
        <w:rPr>
          <w:lang w:val="en-US"/>
        </w:rPr>
        <w:t>‘</w:t>
      </w:r>
      <w:r w:rsidR="001156A9">
        <w:rPr>
          <w:lang w:val="en-US"/>
        </w:rPr>
        <w:fldChar w:fldCharType="begin"/>
      </w:r>
      <w:r w:rsidR="001156A9">
        <w:rPr>
          <w:lang w:val="en-US"/>
        </w:rPr>
        <w:instrText xml:space="preserve"> REF _Ref451679196 \h </w:instrText>
      </w:r>
      <w:r w:rsidR="001156A9">
        <w:rPr>
          <w:lang w:val="en-US"/>
        </w:rPr>
      </w:r>
      <w:r w:rsidR="001156A9">
        <w:rPr>
          <w:lang w:val="en-US"/>
        </w:rPr>
        <w:fldChar w:fldCharType="separate"/>
      </w:r>
      <w:r w:rsidR="001156A9" w:rsidRPr="00AA38F0">
        <w:rPr>
          <w:lang w:val="en-US"/>
        </w:rPr>
        <w:t>Searching</w:t>
      </w:r>
      <w:r w:rsidR="001156A9">
        <w:rPr>
          <w:lang w:val="en-US"/>
        </w:rPr>
        <w:fldChar w:fldCharType="end"/>
      </w:r>
      <w:r w:rsidR="001156A9">
        <w:rPr>
          <w:lang w:val="en-US"/>
        </w:rPr>
        <w:t>’</w:t>
      </w:r>
      <w:r w:rsidR="009C0D55">
        <w:rPr>
          <w:lang w:val="en-US"/>
        </w:rPr>
        <w:t>.</w:t>
      </w:r>
      <w:r w:rsidR="00653E38" w:rsidRPr="00653E38">
        <w:rPr>
          <w:noProof/>
          <w:lang w:val="en-US" w:eastAsia="en-US"/>
        </w:rPr>
        <w:t xml:space="preserve"> </w:t>
      </w:r>
    </w:p>
    <w:p w14:paraId="1794491A" w14:textId="1A0D5D60" w:rsidR="007C31CC" w:rsidRPr="006C589B" w:rsidRDefault="00653E38" w:rsidP="006C589B">
      <w:pPr>
        <w:spacing w:before="100" w:beforeAutospacing="1" w:after="100" w:afterAutospacing="1" w:line="240" w:lineRule="auto"/>
        <w:rPr>
          <w:lang w:val="en-US"/>
        </w:rPr>
      </w:pPr>
      <w:r w:rsidRPr="006C589B">
        <w:rPr>
          <w:noProof/>
          <w:lang w:val="en-US" w:eastAsia="en-US"/>
        </w:rPr>
        <w:drawing>
          <wp:inline distT="0" distB="0" distL="0" distR="0" wp14:anchorId="137E7E01" wp14:editId="76B4A262">
            <wp:extent cx="5422900" cy="1670050"/>
            <wp:effectExtent l="152400" t="152400" r="368300" b="368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2900" cy="167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C516E1" w14:textId="59F2E9B4" w:rsidR="004148FA" w:rsidRPr="00AA38F0" w:rsidRDefault="004148FA" w:rsidP="004148FA">
      <w:pPr>
        <w:pStyle w:val="Heading2"/>
        <w:rPr>
          <w:lang w:val="en-US"/>
        </w:rPr>
      </w:pPr>
      <w:bookmarkStart w:id="19" w:name="_Toc483990888"/>
      <w:r w:rsidRPr="00AA38F0">
        <w:rPr>
          <w:lang w:val="en-US"/>
        </w:rPr>
        <w:lastRenderedPageBreak/>
        <w:t>My saved searches</w:t>
      </w:r>
      <w:bookmarkEnd w:id="19"/>
    </w:p>
    <w:p w14:paraId="0F1F92D7" w14:textId="1D4E18C2" w:rsidR="006040AE" w:rsidRDefault="004148FA" w:rsidP="00EC234A">
      <w:pPr>
        <w:rPr>
          <w:lang w:val="en-US"/>
        </w:rPr>
      </w:pPr>
      <w:r w:rsidRPr="00AA38F0">
        <w:rPr>
          <w:lang w:val="en-US"/>
        </w:rPr>
        <w:t xml:space="preserve">This folder provides you </w:t>
      </w:r>
      <w:r w:rsidR="0042280A" w:rsidRPr="00AA38F0">
        <w:rPr>
          <w:lang w:val="en-US"/>
        </w:rPr>
        <w:t xml:space="preserve">with </w:t>
      </w:r>
      <w:r w:rsidRPr="00AA38F0">
        <w:rPr>
          <w:lang w:val="en-US"/>
        </w:rPr>
        <w:t>a list of all search queries you have saved.</w:t>
      </w:r>
      <w:r w:rsidR="00334A17" w:rsidRPr="00AA38F0">
        <w:rPr>
          <w:lang w:val="en-US"/>
        </w:rPr>
        <w:t xml:space="preserve"> Clicking on a search will execute that search again</w:t>
      </w:r>
      <w:r w:rsidR="0042280A" w:rsidRPr="00AA38F0">
        <w:rPr>
          <w:lang w:val="en-US"/>
        </w:rPr>
        <w:t>,</w:t>
      </w:r>
      <w:r w:rsidR="00334A17" w:rsidRPr="00AA38F0">
        <w:rPr>
          <w:lang w:val="en-US"/>
        </w:rPr>
        <w:t xml:space="preserve"> and present the result in the Search tab.</w:t>
      </w:r>
      <w:r w:rsidRPr="00AA38F0">
        <w:rPr>
          <w:lang w:val="en-US"/>
        </w:rPr>
        <w:t xml:space="preserve"> </w:t>
      </w:r>
    </w:p>
    <w:p w14:paraId="70ECAB63" w14:textId="2AEBC512" w:rsidR="00445081" w:rsidRDefault="00EC234A" w:rsidP="00EC234A">
      <w:pPr>
        <w:jc w:val="center"/>
        <w:rPr>
          <w:lang w:val="en-US"/>
        </w:rPr>
      </w:pPr>
      <w:r>
        <w:rPr>
          <w:noProof/>
          <w:lang w:val="en-US" w:eastAsia="en-US"/>
        </w:rPr>
        <w:drawing>
          <wp:inline distT="0" distB="0" distL="0" distR="0" wp14:anchorId="768C4430" wp14:editId="6DB36E4D">
            <wp:extent cx="6185535" cy="4762500"/>
            <wp:effectExtent l="0" t="0" r="5715" b="0"/>
            <wp:docPr id="241" name="Picture 241" descr="C:\Users\Deyan Atanasov\AppData\Local\Microsoft\Windows\INetCache\Content.Word\rsz_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5535" cy="4762500"/>
                    </a:xfrm>
                    <a:prstGeom prst="rect">
                      <a:avLst/>
                    </a:prstGeom>
                    <a:noFill/>
                    <a:ln>
                      <a:noFill/>
                    </a:ln>
                  </pic:spPr>
                </pic:pic>
              </a:graphicData>
            </a:graphic>
          </wp:inline>
        </w:drawing>
      </w:r>
      <w:bookmarkStart w:id="20" w:name="_Toc483990889"/>
    </w:p>
    <w:p w14:paraId="31F3FECF" w14:textId="77777777" w:rsidR="00EC234A" w:rsidRPr="00EC234A" w:rsidRDefault="00EC234A" w:rsidP="00EC234A">
      <w:pPr>
        <w:jc w:val="center"/>
        <w:rPr>
          <w:lang w:val="en-US"/>
        </w:rPr>
      </w:pPr>
    </w:p>
    <w:p w14:paraId="42E5BE26" w14:textId="3E5F8135" w:rsidR="004148FA" w:rsidRPr="002053A2" w:rsidRDefault="004148FA" w:rsidP="004148FA">
      <w:pPr>
        <w:pStyle w:val="Heading2"/>
        <w:rPr>
          <w:color w:val="7BA79D" w:themeColor="accent5"/>
          <w:lang w:val="en-US"/>
        </w:rPr>
      </w:pPr>
      <w:r w:rsidRPr="002053A2">
        <w:rPr>
          <w:color w:val="7BA79D" w:themeColor="accent5"/>
          <w:lang w:val="en-US"/>
        </w:rPr>
        <w:t>Documents I am editing</w:t>
      </w:r>
      <w:bookmarkEnd w:id="20"/>
    </w:p>
    <w:p w14:paraId="02BC9BB0" w14:textId="1FB20A51" w:rsidR="004148FA" w:rsidRPr="00AA38F0" w:rsidRDefault="00334A17" w:rsidP="004148FA">
      <w:pPr>
        <w:rPr>
          <w:lang w:val="en-US"/>
        </w:rPr>
      </w:pPr>
      <w:r w:rsidRPr="00AA38F0">
        <w:rPr>
          <w:lang w:val="en-US"/>
        </w:rPr>
        <w:t xml:space="preserve">Clicking the ‘Documents I am editing’ </w:t>
      </w:r>
      <w:r w:rsidR="0042280A" w:rsidRPr="00AA38F0">
        <w:rPr>
          <w:lang w:val="en-US"/>
        </w:rPr>
        <w:t>opti</w:t>
      </w:r>
      <w:r w:rsidR="00C0031C" w:rsidRPr="00AA38F0">
        <w:rPr>
          <w:lang w:val="en-US"/>
        </w:rPr>
        <w:t>on</w:t>
      </w:r>
      <w:r w:rsidR="0042280A" w:rsidRPr="00AA38F0">
        <w:rPr>
          <w:lang w:val="en-US"/>
        </w:rPr>
        <w:t xml:space="preserve"> </w:t>
      </w:r>
      <w:r w:rsidR="001156A9">
        <w:rPr>
          <w:lang w:val="en-US"/>
        </w:rPr>
        <w:t>shows</w:t>
      </w:r>
      <w:r w:rsidRPr="00AA38F0">
        <w:rPr>
          <w:lang w:val="en-US"/>
        </w:rPr>
        <w:t xml:space="preserve"> in the </w:t>
      </w:r>
      <w:r w:rsidR="009C0D55">
        <w:rPr>
          <w:lang w:val="en-US"/>
        </w:rPr>
        <w:t>D</w:t>
      </w:r>
      <w:r w:rsidRPr="00AA38F0">
        <w:rPr>
          <w:lang w:val="en-US"/>
        </w:rPr>
        <w:t xml:space="preserve">etails pane a list of all the working copies of documents that you have put in Edit </w:t>
      </w:r>
      <w:r w:rsidR="0084644E" w:rsidRPr="00AA38F0">
        <w:rPr>
          <w:lang w:val="en-US"/>
        </w:rPr>
        <w:t>Offline</w:t>
      </w:r>
      <w:r w:rsidRPr="00AA38F0">
        <w:rPr>
          <w:lang w:val="en-US"/>
        </w:rPr>
        <w:t xml:space="preserve"> mode</w:t>
      </w:r>
      <w:r w:rsidR="001156A9">
        <w:rPr>
          <w:lang w:val="en-US"/>
        </w:rPr>
        <w:t xml:space="preserve"> and have not yet been uploaded</w:t>
      </w:r>
      <w:r w:rsidRPr="00AA38F0">
        <w:rPr>
          <w:lang w:val="en-US"/>
        </w:rPr>
        <w:t>.</w:t>
      </w:r>
    </w:p>
    <w:p w14:paraId="18AD6749" w14:textId="7E7EF398" w:rsidR="004148FA" w:rsidRPr="00AA38F0" w:rsidRDefault="002053A2" w:rsidP="004148FA">
      <w:pPr>
        <w:jc w:val="center"/>
        <w:rPr>
          <w:lang w:val="en-US"/>
        </w:rPr>
      </w:pPr>
      <w:r>
        <w:rPr>
          <w:noProof/>
          <w:lang w:val="en-US" w:eastAsia="en-US"/>
        </w:rPr>
        <w:lastRenderedPageBreak/>
        <w:drawing>
          <wp:inline distT="0" distB="0" distL="0" distR="0" wp14:anchorId="70BB40E6" wp14:editId="32A7CA41">
            <wp:extent cx="5518205" cy="2347871"/>
            <wp:effectExtent l="152400" t="152400" r="368300" b="357505"/>
            <wp:docPr id="258" name="Picture 258"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0372" cy="2348793"/>
                    </a:xfrm>
                    <a:prstGeom prst="rect">
                      <a:avLst/>
                    </a:prstGeom>
                    <a:ln>
                      <a:noFill/>
                    </a:ln>
                    <a:effectLst>
                      <a:outerShdw blurRad="292100" dist="139700" dir="2700000" algn="tl" rotWithShape="0">
                        <a:srgbClr val="333333">
                          <a:alpha val="65000"/>
                        </a:srgbClr>
                      </a:outerShdw>
                    </a:effectLst>
                  </pic:spPr>
                </pic:pic>
              </a:graphicData>
            </a:graphic>
          </wp:inline>
        </w:drawing>
      </w:r>
    </w:p>
    <w:p w14:paraId="4F6025C6" w14:textId="1923DE73" w:rsidR="00334A17" w:rsidRPr="00AA38F0" w:rsidRDefault="00334A17" w:rsidP="004148FA">
      <w:pPr>
        <w:rPr>
          <w:lang w:val="en-US"/>
        </w:rPr>
      </w:pPr>
      <w:r w:rsidRPr="00AA38F0">
        <w:rPr>
          <w:lang w:val="en-US"/>
        </w:rPr>
        <w:t>The overview provides you information on</w:t>
      </w:r>
      <w:r w:rsidR="004102D7" w:rsidRPr="00AA38F0">
        <w:rPr>
          <w:lang w:val="en-US"/>
        </w:rPr>
        <w:t xml:space="preserve"> </w:t>
      </w:r>
      <w:r w:rsidR="00623BDD" w:rsidRPr="00AA38F0">
        <w:rPr>
          <w:lang w:val="en-US"/>
        </w:rPr>
        <w:t>the</w:t>
      </w:r>
      <w:r w:rsidRPr="00AA38F0">
        <w:rPr>
          <w:lang w:val="en-US"/>
        </w:rPr>
        <w:t>:</w:t>
      </w:r>
    </w:p>
    <w:p w14:paraId="36960DFF" w14:textId="18F6772E" w:rsidR="00334A17" w:rsidRPr="00AA38F0" w:rsidRDefault="00623BDD" w:rsidP="00334A17">
      <w:pPr>
        <w:pStyle w:val="ListParagraph"/>
        <w:numPr>
          <w:ilvl w:val="0"/>
          <w:numId w:val="29"/>
        </w:numPr>
        <w:rPr>
          <w:lang w:val="en-US"/>
        </w:rPr>
      </w:pPr>
      <w:r w:rsidRPr="00AA38F0">
        <w:rPr>
          <w:lang w:val="en-US"/>
        </w:rPr>
        <w:t>S</w:t>
      </w:r>
      <w:r w:rsidR="00334A17" w:rsidRPr="00AA38F0">
        <w:rPr>
          <w:lang w:val="en-US"/>
        </w:rPr>
        <w:t>tatus of the local copy</w:t>
      </w:r>
      <w:r w:rsidRPr="00AA38F0">
        <w:rPr>
          <w:lang w:val="en-US"/>
        </w:rPr>
        <w:t xml:space="preserve"> via an ic</w:t>
      </w:r>
      <w:r w:rsidR="0084644E" w:rsidRPr="00AA38F0">
        <w:rPr>
          <w:lang w:val="en-US"/>
        </w:rPr>
        <w:t>on</w:t>
      </w:r>
    </w:p>
    <w:p w14:paraId="35A3CD26" w14:textId="69F2C491" w:rsidR="00334A17" w:rsidRPr="00AA38F0" w:rsidRDefault="00623BDD" w:rsidP="00334A17">
      <w:pPr>
        <w:pStyle w:val="ListParagraph"/>
        <w:numPr>
          <w:ilvl w:val="0"/>
          <w:numId w:val="29"/>
        </w:numPr>
        <w:rPr>
          <w:lang w:val="en-US"/>
        </w:rPr>
      </w:pPr>
      <w:r w:rsidRPr="00AA38F0">
        <w:rPr>
          <w:lang w:val="en-US"/>
        </w:rPr>
        <w:t>M</w:t>
      </w:r>
      <w:r w:rsidR="00334A17" w:rsidRPr="00AA38F0">
        <w:rPr>
          <w:lang w:val="en-US"/>
        </w:rPr>
        <w:t>odification date of the local and server copy</w:t>
      </w:r>
    </w:p>
    <w:p w14:paraId="6801F8A7" w14:textId="648CECE4" w:rsidR="00334A17" w:rsidRPr="00AA38F0" w:rsidRDefault="00623BDD" w:rsidP="00334A17">
      <w:pPr>
        <w:pStyle w:val="ListParagraph"/>
        <w:numPr>
          <w:ilvl w:val="0"/>
          <w:numId w:val="29"/>
        </w:numPr>
        <w:rPr>
          <w:lang w:val="en-US"/>
        </w:rPr>
      </w:pPr>
      <w:r w:rsidRPr="00AA38F0">
        <w:rPr>
          <w:lang w:val="en-US"/>
        </w:rPr>
        <w:t>S</w:t>
      </w:r>
      <w:r w:rsidR="00FF7C72" w:rsidRPr="00AA38F0">
        <w:rPr>
          <w:lang w:val="en-US"/>
        </w:rPr>
        <w:t>tatus of the local copy</w:t>
      </w:r>
      <w:r w:rsidRPr="00AA38F0">
        <w:rPr>
          <w:lang w:val="en-US"/>
        </w:rPr>
        <w:t xml:space="preserve"> via a message</w:t>
      </w:r>
      <w:bookmarkStart w:id="21" w:name="_GoBack"/>
      <w:bookmarkEnd w:id="21"/>
    </w:p>
    <w:p w14:paraId="2EAD144F" w14:textId="34A647A1" w:rsidR="004148FA" w:rsidRPr="00AA38F0" w:rsidRDefault="00334A17" w:rsidP="004148FA">
      <w:pPr>
        <w:rPr>
          <w:lang w:val="en-US"/>
        </w:rPr>
      </w:pPr>
      <w:r w:rsidRPr="00AA38F0">
        <w:rPr>
          <w:lang w:val="en-US"/>
        </w:rPr>
        <w:t>Using the right</w:t>
      </w:r>
      <w:r w:rsidR="00C0031C" w:rsidRPr="00AA38F0">
        <w:rPr>
          <w:lang w:val="en-US"/>
        </w:rPr>
        <w:t xml:space="preserve"> click</w:t>
      </w:r>
      <w:r w:rsidRPr="00AA38F0">
        <w:rPr>
          <w:lang w:val="en-US"/>
        </w:rPr>
        <w:t xml:space="preserve"> mouse commands</w:t>
      </w:r>
      <w:r w:rsidR="00C0031C" w:rsidRPr="00AA38F0">
        <w:rPr>
          <w:lang w:val="en-US"/>
        </w:rPr>
        <w:t>,</w:t>
      </w:r>
      <w:r w:rsidRPr="00AA38F0">
        <w:rPr>
          <w:lang w:val="en-US"/>
        </w:rPr>
        <w:t xml:space="preserve"> you </w:t>
      </w:r>
      <w:proofErr w:type="gramStart"/>
      <w:r w:rsidR="00623BDD" w:rsidRPr="00AA38F0">
        <w:rPr>
          <w:lang w:val="en-US"/>
        </w:rPr>
        <w:t>are</w:t>
      </w:r>
      <w:r w:rsidRPr="00AA38F0">
        <w:rPr>
          <w:lang w:val="en-US"/>
        </w:rPr>
        <w:t xml:space="preserve"> able to</w:t>
      </w:r>
      <w:proofErr w:type="gramEnd"/>
      <w:r w:rsidR="004148FA" w:rsidRPr="00AA38F0">
        <w:rPr>
          <w:lang w:val="en-US"/>
        </w:rPr>
        <w:t>:</w:t>
      </w:r>
    </w:p>
    <w:p w14:paraId="40F0D4EB" w14:textId="77777777" w:rsidR="00334A17" w:rsidRPr="00AA38F0" w:rsidRDefault="00334A17" w:rsidP="004148FA">
      <w:pPr>
        <w:pStyle w:val="ListParagraph"/>
        <w:numPr>
          <w:ilvl w:val="0"/>
          <w:numId w:val="9"/>
        </w:numPr>
        <w:rPr>
          <w:lang w:val="en-US"/>
        </w:rPr>
      </w:pPr>
      <w:r w:rsidRPr="00AA38F0">
        <w:rPr>
          <w:lang w:val="en-US"/>
        </w:rPr>
        <w:t>Open the document</w:t>
      </w:r>
    </w:p>
    <w:p w14:paraId="72251A61" w14:textId="2565ADF5" w:rsidR="00334A17" w:rsidRPr="00AA38F0" w:rsidRDefault="00623BDD" w:rsidP="00C37D9D">
      <w:pPr>
        <w:pStyle w:val="ListParagraph"/>
        <w:numPr>
          <w:ilvl w:val="1"/>
          <w:numId w:val="9"/>
        </w:numPr>
        <w:rPr>
          <w:lang w:val="en-US"/>
        </w:rPr>
      </w:pPr>
      <w:r w:rsidRPr="00AA38F0">
        <w:rPr>
          <w:lang w:val="en-US"/>
        </w:rPr>
        <w:t>If</w:t>
      </w:r>
      <w:r w:rsidR="00334A17" w:rsidRPr="00AA38F0">
        <w:rPr>
          <w:lang w:val="en-US"/>
        </w:rPr>
        <w:t xml:space="preserve"> the working copy is already on your PC</w:t>
      </w:r>
      <w:r w:rsidR="00407CFE">
        <w:rPr>
          <w:lang w:val="en-US"/>
        </w:rPr>
        <w:t xml:space="preserve"> </w:t>
      </w:r>
      <w:r w:rsidR="00C37D9D" w:rsidRPr="00C37D9D">
        <w:rPr>
          <w:noProof/>
          <w:lang w:val="en-US" w:eastAsia="en-US"/>
        </w:rPr>
        <w:drawing>
          <wp:inline distT="0" distB="0" distL="0" distR="0" wp14:anchorId="4CFD0100" wp14:editId="211C3CC3">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27" cy="171474"/>
                    </a:xfrm>
                    <a:prstGeom prst="rect">
                      <a:avLst/>
                    </a:prstGeom>
                  </pic:spPr>
                </pic:pic>
              </a:graphicData>
            </a:graphic>
          </wp:inline>
        </w:drawing>
      </w:r>
      <w:r w:rsidR="00334A17" w:rsidRPr="00AA38F0">
        <w:rPr>
          <w:lang w:val="en-US"/>
        </w:rPr>
        <w:t>, it will open the local copy</w:t>
      </w:r>
    </w:p>
    <w:p w14:paraId="1471E15E" w14:textId="10BD5B9B" w:rsidR="00334A17" w:rsidRPr="00AA38F0" w:rsidRDefault="00623BDD" w:rsidP="00C37D9D">
      <w:pPr>
        <w:pStyle w:val="ListParagraph"/>
        <w:numPr>
          <w:ilvl w:val="1"/>
          <w:numId w:val="9"/>
        </w:numPr>
        <w:rPr>
          <w:lang w:val="en-US"/>
        </w:rPr>
      </w:pPr>
      <w:r w:rsidRPr="00AA38F0">
        <w:rPr>
          <w:lang w:val="en-US"/>
        </w:rPr>
        <w:t>If</w:t>
      </w:r>
      <w:r w:rsidR="00334A17" w:rsidRPr="00AA38F0">
        <w:rPr>
          <w:lang w:val="en-US"/>
        </w:rPr>
        <w:t xml:space="preserve"> the local copy is missing</w:t>
      </w:r>
      <w:r w:rsidR="001156A9">
        <w:rPr>
          <w:lang w:val="en-US"/>
        </w:rPr>
        <w:t xml:space="preserve"> </w:t>
      </w:r>
      <w:r w:rsidR="00C37D9D" w:rsidRPr="00C37D9D">
        <w:rPr>
          <w:noProof/>
          <w:lang w:val="en-US" w:eastAsia="en-US"/>
        </w:rPr>
        <w:drawing>
          <wp:inline distT="0" distB="0" distL="0" distR="0" wp14:anchorId="78938690" wp14:editId="4E9E32C8">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948" cy="152421"/>
                    </a:xfrm>
                    <a:prstGeom prst="rect">
                      <a:avLst/>
                    </a:prstGeom>
                  </pic:spPr>
                </pic:pic>
              </a:graphicData>
            </a:graphic>
          </wp:inline>
        </w:drawing>
      </w:r>
      <w:r w:rsidR="00334A17" w:rsidRPr="00AA38F0">
        <w:rPr>
          <w:lang w:val="en-US"/>
        </w:rPr>
        <w:t>, it will download the working copy from the server</w:t>
      </w:r>
    </w:p>
    <w:p w14:paraId="6FDF9CCD" w14:textId="6E3D9479" w:rsidR="004148FA" w:rsidRPr="00AA38F0" w:rsidRDefault="004148FA" w:rsidP="004148FA">
      <w:pPr>
        <w:pStyle w:val="ListParagraph"/>
        <w:numPr>
          <w:ilvl w:val="0"/>
          <w:numId w:val="9"/>
        </w:numPr>
        <w:rPr>
          <w:lang w:val="en-US"/>
        </w:rPr>
      </w:pPr>
      <w:r w:rsidRPr="00AA38F0">
        <w:rPr>
          <w:lang w:val="en-US"/>
        </w:rPr>
        <w:t>Check-in the document</w:t>
      </w:r>
      <w:r w:rsidR="00623BDD" w:rsidRPr="00AA38F0">
        <w:rPr>
          <w:lang w:val="en-US"/>
        </w:rPr>
        <w:t>;</w:t>
      </w:r>
      <w:r w:rsidRPr="00AA38F0">
        <w:rPr>
          <w:lang w:val="en-US"/>
        </w:rPr>
        <w:t xml:space="preserve"> Fred will take the most recent version of the working copy and check it in</w:t>
      </w:r>
    </w:p>
    <w:p w14:paraId="708F5384" w14:textId="77777777" w:rsidR="004148FA" w:rsidRPr="00AA38F0" w:rsidRDefault="004148FA" w:rsidP="004148FA">
      <w:pPr>
        <w:pStyle w:val="ListParagraph"/>
        <w:numPr>
          <w:ilvl w:val="1"/>
          <w:numId w:val="9"/>
        </w:numPr>
        <w:rPr>
          <w:lang w:val="en-US"/>
        </w:rPr>
      </w:pPr>
      <w:r w:rsidRPr="00AA38F0">
        <w:rPr>
          <w:lang w:val="en-US"/>
        </w:rPr>
        <w:t>The upload</w:t>
      </w:r>
      <w:r w:rsidR="00334A17" w:rsidRPr="00AA38F0">
        <w:rPr>
          <w:lang w:val="en-US"/>
        </w:rPr>
        <w:t xml:space="preserve"> progress</w:t>
      </w:r>
      <w:r w:rsidRPr="00AA38F0">
        <w:rPr>
          <w:lang w:val="en-US"/>
        </w:rPr>
        <w:t xml:space="preserve"> of the document will be shown in the upload list</w:t>
      </w:r>
    </w:p>
    <w:p w14:paraId="4583D049" w14:textId="76B8F382" w:rsidR="004148FA" w:rsidRPr="00AA38F0" w:rsidRDefault="00623BDD" w:rsidP="004148FA">
      <w:pPr>
        <w:pStyle w:val="ListParagraph"/>
        <w:numPr>
          <w:ilvl w:val="1"/>
          <w:numId w:val="9"/>
        </w:numPr>
        <w:rPr>
          <w:lang w:val="en-US"/>
        </w:rPr>
      </w:pPr>
      <w:r w:rsidRPr="00AA38F0">
        <w:rPr>
          <w:lang w:val="en-US"/>
        </w:rPr>
        <w:t>If</w:t>
      </w:r>
      <w:r w:rsidR="004148FA" w:rsidRPr="00AA38F0">
        <w:rPr>
          <w:lang w:val="en-US"/>
        </w:rPr>
        <w:t xml:space="preserve"> the document is </w:t>
      </w:r>
      <w:r w:rsidR="00B51054">
        <w:rPr>
          <w:lang w:val="en-US"/>
        </w:rPr>
        <w:t>versioned</w:t>
      </w:r>
      <w:r w:rsidR="004148FA" w:rsidRPr="00AA38F0">
        <w:rPr>
          <w:lang w:val="en-US"/>
        </w:rPr>
        <w:t xml:space="preserve">, the user will </w:t>
      </w:r>
      <w:r w:rsidRPr="00AA38F0">
        <w:rPr>
          <w:lang w:val="en-US"/>
        </w:rPr>
        <w:t>receive</w:t>
      </w:r>
      <w:r w:rsidR="004148FA" w:rsidRPr="00AA38F0">
        <w:rPr>
          <w:lang w:val="en-US"/>
        </w:rPr>
        <w:t xml:space="preserve"> a request to specify the </w:t>
      </w:r>
      <w:proofErr w:type="gramStart"/>
      <w:r w:rsidR="004148FA" w:rsidRPr="00AA38F0">
        <w:rPr>
          <w:lang w:val="en-US"/>
        </w:rPr>
        <w:t>new version</w:t>
      </w:r>
      <w:proofErr w:type="gramEnd"/>
    </w:p>
    <w:p w14:paraId="6CDA588F" w14:textId="252F7880" w:rsidR="004148FA" w:rsidRPr="00AA38F0" w:rsidRDefault="004148FA" w:rsidP="004148FA">
      <w:pPr>
        <w:pStyle w:val="ListParagraph"/>
        <w:numPr>
          <w:ilvl w:val="0"/>
          <w:numId w:val="9"/>
        </w:numPr>
        <w:rPr>
          <w:lang w:val="en-US"/>
        </w:rPr>
      </w:pPr>
      <w:r w:rsidRPr="00AA38F0">
        <w:rPr>
          <w:lang w:val="en-US"/>
        </w:rPr>
        <w:t>Discard the changes</w:t>
      </w:r>
      <w:r w:rsidR="00623BDD" w:rsidRPr="00AA38F0">
        <w:rPr>
          <w:lang w:val="en-US"/>
        </w:rPr>
        <w:t>,</w:t>
      </w:r>
      <w:r w:rsidRPr="00AA38F0">
        <w:rPr>
          <w:lang w:val="en-US"/>
        </w:rPr>
        <w:t xml:space="preserve"> </w:t>
      </w:r>
      <w:r w:rsidR="00623BDD" w:rsidRPr="00AA38F0">
        <w:rPr>
          <w:lang w:val="en-US"/>
        </w:rPr>
        <w:t>resulting in the removal of</w:t>
      </w:r>
      <w:r w:rsidRPr="00AA38F0">
        <w:rPr>
          <w:lang w:val="en-US"/>
        </w:rPr>
        <w:t xml:space="preserve"> the working copy and the </w:t>
      </w:r>
      <w:r w:rsidR="00623BDD" w:rsidRPr="00AA38F0">
        <w:rPr>
          <w:lang w:val="en-US"/>
        </w:rPr>
        <w:t>unlocking of</w:t>
      </w:r>
      <w:r w:rsidR="00C0031C" w:rsidRPr="00AA38F0">
        <w:rPr>
          <w:lang w:val="en-US"/>
        </w:rPr>
        <w:t xml:space="preserve"> the</w:t>
      </w:r>
      <w:r w:rsidR="00623BDD" w:rsidRPr="00AA38F0">
        <w:rPr>
          <w:lang w:val="en-US"/>
        </w:rPr>
        <w:t xml:space="preserve"> </w:t>
      </w:r>
      <w:r w:rsidRPr="00AA38F0">
        <w:rPr>
          <w:lang w:val="en-US"/>
        </w:rPr>
        <w:t>original document</w:t>
      </w:r>
    </w:p>
    <w:p w14:paraId="0F845033" w14:textId="23B7791C" w:rsidR="004148FA" w:rsidRPr="00AA38F0" w:rsidRDefault="004148FA" w:rsidP="004148FA">
      <w:pPr>
        <w:pStyle w:val="ListParagraph"/>
        <w:numPr>
          <w:ilvl w:val="0"/>
          <w:numId w:val="9"/>
        </w:numPr>
        <w:rPr>
          <w:lang w:val="en-US"/>
        </w:rPr>
      </w:pPr>
      <w:r w:rsidRPr="00AA38F0">
        <w:rPr>
          <w:lang w:val="en-US"/>
        </w:rPr>
        <w:t>Open the folder in which the file is located</w:t>
      </w:r>
    </w:p>
    <w:p w14:paraId="7D71285F" w14:textId="77777777" w:rsidR="00CD5F09" w:rsidRDefault="00CD5F09">
      <w:pPr>
        <w:spacing w:after="200" w:line="276" w:lineRule="auto"/>
        <w:rPr>
          <w:rFonts w:asciiTheme="majorHAnsi" w:hAnsiTheme="majorHAnsi"/>
          <w:caps/>
          <w:color w:val="5E878F"/>
          <w:spacing w:val="20"/>
          <w:sz w:val="28"/>
          <w:szCs w:val="28"/>
          <w:lang w:val="en-US"/>
        </w:rPr>
      </w:pPr>
      <w:bookmarkStart w:id="22" w:name="_Toc483990890"/>
      <w:r>
        <w:rPr>
          <w:lang w:val="en-US"/>
        </w:rPr>
        <w:br w:type="page"/>
      </w:r>
    </w:p>
    <w:p w14:paraId="62057DE1" w14:textId="57E814C2" w:rsidR="00A217B9" w:rsidRPr="00AA38F0" w:rsidRDefault="00E2449D" w:rsidP="00E2449D">
      <w:pPr>
        <w:pStyle w:val="Heading2"/>
        <w:rPr>
          <w:lang w:val="en-US"/>
        </w:rPr>
      </w:pPr>
      <w:r w:rsidRPr="00AA38F0">
        <w:rPr>
          <w:lang w:val="en-US"/>
        </w:rPr>
        <w:lastRenderedPageBreak/>
        <w:t>Hiding folders in the navigation</w:t>
      </w:r>
      <w:r w:rsidR="004102D7" w:rsidRPr="00AA38F0">
        <w:rPr>
          <w:lang w:val="en-US"/>
        </w:rPr>
        <w:t xml:space="preserve"> </w:t>
      </w:r>
      <w:r w:rsidR="00BA1A18">
        <w:rPr>
          <w:lang w:val="en-US"/>
        </w:rPr>
        <w:t>pane</w:t>
      </w:r>
      <w:bookmarkEnd w:id="22"/>
    </w:p>
    <w:p w14:paraId="07BB1A47" w14:textId="6DEF79C4" w:rsidR="00E2449D" w:rsidRPr="00AA38F0" w:rsidRDefault="00E2449D" w:rsidP="00A217B9">
      <w:pPr>
        <w:rPr>
          <w:lang w:val="en-US"/>
        </w:rPr>
      </w:pPr>
      <w:r w:rsidRPr="00AA38F0">
        <w:rPr>
          <w:lang w:val="en-US"/>
        </w:rPr>
        <w:t xml:space="preserve">It is possible to hide folders </w:t>
      </w:r>
      <w:r w:rsidR="00C0031C" w:rsidRPr="00AA38F0">
        <w:rPr>
          <w:lang w:val="en-US"/>
        </w:rPr>
        <w:t>such as</w:t>
      </w:r>
      <w:r w:rsidRPr="00AA38F0">
        <w:rPr>
          <w:lang w:val="en-US"/>
        </w:rPr>
        <w:t xml:space="preserve"> Data Dictionary and IMAP Attachments in the Fred user interface. These configuration settings are </w:t>
      </w:r>
      <w:r w:rsidR="00C0031C" w:rsidRPr="00AA38F0">
        <w:rPr>
          <w:lang w:val="en-US"/>
        </w:rPr>
        <w:t xml:space="preserve">performed </w:t>
      </w:r>
      <w:r w:rsidRPr="00AA38F0">
        <w:rPr>
          <w:lang w:val="en-US"/>
        </w:rPr>
        <w:t xml:space="preserve">on the Alfresco Server and </w:t>
      </w:r>
      <w:r w:rsidR="00C0031C" w:rsidRPr="00AA38F0">
        <w:rPr>
          <w:lang w:val="en-US"/>
        </w:rPr>
        <w:t>result in</w:t>
      </w:r>
      <w:r w:rsidRPr="00AA38F0">
        <w:rPr>
          <w:lang w:val="en-US"/>
        </w:rPr>
        <w:t>:</w:t>
      </w:r>
    </w:p>
    <w:p w14:paraId="2FEBBABC" w14:textId="508E9225" w:rsidR="00E2449D" w:rsidRPr="00AA38F0" w:rsidRDefault="00E2449D" w:rsidP="00E2449D">
      <w:pPr>
        <w:pStyle w:val="ListParagraph"/>
        <w:numPr>
          <w:ilvl w:val="0"/>
          <w:numId w:val="9"/>
        </w:numPr>
        <w:rPr>
          <w:lang w:val="en-US"/>
        </w:rPr>
      </w:pPr>
      <w:r w:rsidRPr="00AA38F0">
        <w:rPr>
          <w:lang w:val="en-US"/>
        </w:rPr>
        <w:t xml:space="preserve">The folder not </w:t>
      </w:r>
      <w:r w:rsidR="00407CFE" w:rsidRPr="00AA38F0">
        <w:rPr>
          <w:lang w:val="en-US"/>
        </w:rPr>
        <w:t>show</w:t>
      </w:r>
      <w:r w:rsidR="00407CFE">
        <w:rPr>
          <w:lang w:val="en-US"/>
        </w:rPr>
        <w:t>ing</w:t>
      </w:r>
      <w:r w:rsidR="00B51054">
        <w:rPr>
          <w:lang w:val="en-US"/>
        </w:rPr>
        <w:t xml:space="preserve"> up in the N</w:t>
      </w:r>
      <w:r w:rsidRPr="00AA38F0">
        <w:rPr>
          <w:lang w:val="en-US"/>
        </w:rPr>
        <w:t>avigation pane whil</w:t>
      </w:r>
      <w:r w:rsidR="000E076E" w:rsidRPr="00AA38F0">
        <w:rPr>
          <w:lang w:val="en-US"/>
        </w:rPr>
        <w:t>st</w:t>
      </w:r>
      <w:r w:rsidRPr="00AA38F0">
        <w:rPr>
          <w:lang w:val="en-US"/>
        </w:rPr>
        <w:t xml:space="preserve"> browsing through the folder structure</w:t>
      </w:r>
    </w:p>
    <w:p w14:paraId="016786D5" w14:textId="62E47010"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not being displayed</w:t>
      </w:r>
      <w:r w:rsidRPr="00AA38F0">
        <w:rPr>
          <w:lang w:val="en-US"/>
        </w:rPr>
        <w:t xml:space="preserve"> in the list of objects in the </w:t>
      </w:r>
      <w:r w:rsidR="00C0031C" w:rsidRPr="00AA38F0">
        <w:rPr>
          <w:lang w:val="en-US"/>
        </w:rPr>
        <w:t>D</w:t>
      </w:r>
      <w:r w:rsidRPr="00AA38F0">
        <w:rPr>
          <w:lang w:val="en-US"/>
        </w:rPr>
        <w:t>etails pane</w:t>
      </w:r>
    </w:p>
    <w:p w14:paraId="7BAC4642" w14:textId="273145E4" w:rsidR="00E2449D" w:rsidRPr="00AA38F0" w:rsidRDefault="00E2449D" w:rsidP="00E2449D">
      <w:pPr>
        <w:pStyle w:val="ListParagraph"/>
        <w:numPr>
          <w:ilvl w:val="0"/>
          <w:numId w:val="9"/>
        </w:numPr>
        <w:rPr>
          <w:lang w:val="en-US"/>
        </w:rPr>
      </w:pPr>
      <w:r w:rsidRPr="00AA38F0">
        <w:rPr>
          <w:lang w:val="en-US"/>
        </w:rPr>
        <w:t xml:space="preserve">The folder </w:t>
      </w:r>
      <w:r w:rsidR="00B51054">
        <w:rPr>
          <w:lang w:val="en-US"/>
        </w:rPr>
        <w:t xml:space="preserve">is not </w:t>
      </w:r>
      <w:r w:rsidR="00C0031C" w:rsidRPr="00AA38F0">
        <w:rPr>
          <w:lang w:val="en-US"/>
        </w:rPr>
        <w:t>appearing</w:t>
      </w:r>
      <w:r w:rsidRPr="00AA38F0">
        <w:rPr>
          <w:lang w:val="en-US"/>
        </w:rPr>
        <w:t xml:space="preserve"> in the search tab when you</w:t>
      </w:r>
      <w:r w:rsidR="000E076E" w:rsidRPr="00AA38F0">
        <w:rPr>
          <w:lang w:val="en-US"/>
        </w:rPr>
        <w:t xml:space="preserve"> launch a specific search</w:t>
      </w:r>
      <w:r w:rsidRPr="00AA38F0">
        <w:rPr>
          <w:lang w:val="en-US"/>
        </w:rPr>
        <w:t xml:space="preserve"> for it</w:t>
      </w:r>
    </w:p>
    <w:p w14:paraId="1B104A9D" w14:textId="1394AC0C" w:rsidR="00E2449D" w:rsidRDefault="00C0031C" w:rsidP="00E2449D">
      <w:pPr>
        <w:pStyle w:val="ListParagraph"/>
        <w:numPr>
          <w:ilvl w:val="0"/>
          <w:numId w:val="9"/>
        </w:numPr>
        <w:rPr>
          <w:lang w:val="en-US"/>
        </w:rPr>
      </w:pPr>
      <w:r w:rsidRPr="00AA38F0">
        <w:rPr>
          <w:lang w:val="en-US"/>
        </w:rPr>
        <w:t>The ability to</w:t>
      </w:r>
      <w:r w:rsidR="00E2449D" w:rsidRPr="00AA38F0">
        <w:rPr>
          <w:lang w:val="en-US"/>
        </w:rPr>
        <w:t xml:space="preserve"> add the folder as a Favorite or as a shortcut in another folder. This enables you to navigate to the folder </w:t>
      </w:r>
      <w:r w:rsidR="00280654" w:rsidRPr="00AA38F0">
        <w:rPr>
          <w:lang w:val="en-US"/>
        </w:rPr>
        <w:t xml:space="preserve">if </w:t>
      </w:r>
      <w:r w:rsidR="00E2449D" w:rsidRPr="00AA38F0">
        <w:rPr>
          <w:lang w:val="en-US"/>
        </w:rPr>
        <w:t xml:space="preserve">you need to </w:t>
      </w:r>
      <w:r w:rsidR="00280654" w:rsidRPr="00AA38F0">
        <w:rPr>
          <w:lang w:val="en-US"/>
        </w:rPr>
        <w:t xml:space="preserve">access </w:t>
      </w:r>
      <w:r w:rsidR="00E2449D" w:rsidRPr="00AA38F0">
        <w:rPr>
          <w:lang w:val="en-US"/>
        </w:rPr>
        <w:t>it</w:t>
      </w:r>
    </w:p>
    <w:p w14:paraId="49990666" w14:textId="38B305B6" w:rsidR="00875DA4" w:rsidRPr="00875DA4" w:rsidRDefault="00875DA4" w:rsidP="00875DA4">
      <w:pPr>
        <w:jc w:val="center"/>
        <w:rPr>
          <w:lang w:val="en-US"/>
        </w:rPr>
      </w:pPr>
      <w:r>
        <w:rPr>
          <w:noProof/>
          <w:lang w:val="en-US" w:eastAsia="en-US"/>
        </w:rPr>
        <w:drawing>
          <wp:inline distT="0" distB="0" distL="0" distR="0" wp14:anchorId="46EEDCBA" wp14:editId="72A43254">
            <wp:extent cx="5595253" cy="3563589"/>
            <wp:effectExtent l="152400" t="152400" r="367665" b="3613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7729" cy="3565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B0B38FB" w14:textId="409A0852" w:rsidR="00E2449D" w:rsidRPr="00AA38F0" w:rsidRDefault="00E2449D" w:rsidP="00E2449D">
      <w:pPr>
        <w:rPr>
          <w:lang w:val="en-US"/>
        </w:rPr>
      </w:pPr>
    </w:p>
    <w:p w14:paraId="5895EE1E" w14:textId="77777777" w:rsidR="005F52A1" w:rsidRPr="00AA38F0" w:rsidRDefault="002E6279" w:rsidP="002E6279">
      <w:pPr>
        <w:pStyle w:val="Heading2"/>
        <w:rPr>
          <w:lang w:val="en-US"/>
        </w:rPr>
      </w:pPr>
      <w:bookmarkStart w:id="23" w:name="_Toc483990891"/>
      <w:r w:rsidRPr="00AA38F0">
        <w:rPr>
          <w:lang w:val="en-US"/>
        </w:rPr>
        <w:t>Opening multiple browser tabs</w:t>
      </w:r>
      <w:bookmarkEnd w:id="23"/>
    </w:p>
    <w:p w14:paraId="0ADCD52F" w14:textId="5A38186D" w:rsidR="002E6279" w:rsidRPr="00AA38F0" w:rsidRDefault="00280654" w:rsidP="002E6279">
      <w:pPr>
        <w:rPr>
          <w:lang w:val="en-US"/>
        </w:rPr>
      </w:pPr>
      <w:r w:rsidRPr="00AA38F0">
        <w:rPr>
          <w:lang w:val="en-US"/>
        </w:rPr>
        <w:t xml:space="preserve">You </w:t>
      </w:r>
      <w:r w:rsidR="001E02D6" w:rsidRPr="00AA38F0">
        <w:rPr>
          <w:lang w:val="en-US"/>
        </w:rPr>
        <w:t>can open multiple browser tabs</w:t>
      </w:r>
      <w:r w:rsidR="00B50731" w:rsidRPr="00AA38F0">
        <w:rPr>
          <w:lang w:val="en-US"/>
        </w:rPr>
        <w:t xml:space="preserve"> </w:t>
      </w:r>
      <w:r w:rsidRPr="00AA38F0">
        <w:rPr>
          <w:lang w:val="en-US"/>
        </w:rPr>
        <w:t xml:space="preserve">by </w:t>
      </w:r>
      <w:r w:rsidR="00B50731" w:rsidRPr="00AA38F0">
        <w:rPr>
          <w:lang w:val="en-US"/>
        </w:rPr>
        <w:t>clicking the Window/New Browser Tab command or using the short</w:t>
      </w:r>
      <w:r w:rsidRPr="00AA38F0">
        <w:rPr>
          <w:lang w:val="en-US"/>
        </w:rPr>
        <w:t>cut</w:t>
      </w:r>
      <w:r w:rsidR="00B50731" w:rsidRPr="00AA38F0">
        <w:rPr>
          <w:lang w:val="en-US"/>
        </w:rPr>
        <w:t xml:space="preserve"> Ctrl + T. Each browser tab provides a view on the repository. Each tab will </w:t>
      </w:r>
      <w:r w:rsidR="00C0031C" w:rsidRPr="00AA38F0">
        <w:rPr>
          <w:lang w:val="en-US"/>
        </w:rPr>
        <w:t>display</w:t>
      </w:r>
      <w:r w:rsidR="00B50731" w:rsidRPr="00AA38F0">
        <w:rPr>
          <w:lang w:val="en-US"/>
        </w:rPr>
        <w:t xml:space="preserve"> the name of the active folder.</w:t>
      </w:r>
    </w:p>
    <w:p w14:paraId="54EB2F36" w14:textId="33FDE259" w:rsidR="000F2616" w:rsidRPr="00AA38F0" w:rsidRDefault="005E2DE7" w:rsidP="005F52A1">
      <w:pPr>
        <w:pStyle w:val="Heading1"/>
        <w:rPr>
          <w:lang w:val="en-US"/>
        </w:rPr>
      </w:pPr>
      <w:bookmarkStart w:id="24" w:name="_Toc483990892"/>
      <w:r>
        <w:rPr>
          <w:lang w:val="en-US"/>
        </w:rPr>
        <w:t>Handling folders</w:t>
      </w:r>
      <w:bookmarkEnd w:id="24"/>
    </w:p>
    <w:p w14:paraId="5D7EFADD" w14:textId="5FFD3D93" w:rsidR="009C3260" w:rsidRPr="00AA38F0" w:rsidRDefault="00724E08" w:rsidP="009C3260">
      <w:pPr>
        <w:rPr>
          <w:lang w:val="en-US"/>
        </w:rPr>
      </w:pPr>
      <w:r w:rsidRPr="00AA38F0">
        <w:rPr>
          <w:lang w:val="en-US"/>
        </w:rPr>
        <w:t xml:space="preserve">Right clicking on a folder </w:t>
      </w:r>
      <w:r w:rsidR="001F3868" w:rsidRPr="00AA38F0">
        <w:rPr>
          <w:lang w:val="en-US"/>
        </w:rPr>
        <w:t>in the navigation</w:t>
      </w:r>
      <w:r w:rsidR="00575783" w:rsidRPr="00AA38F0">
        <w:rPr>
          <w:lang w:val="en-US"/>
        </w:rPr>
        <w:t xml:space="preserve"> pane</w:t>
      </w:r>
      <w:r w:rsidR="0084644E" w:rsidRPr="00AA38F0">
        <w:rPr>
          <w:lang w:val="en-US"/>
        </w:rPr>
        <w:t>,</w:t>
      </w:r>
      <w:r w:rsidR="001F3868" w:rsidRPr="00AA38F0">
        <w:rPr>
          <w:lang w:val="en-US"/>
        </w:rPr>
        <w:t xml:space="preserve"> or the </w:t>
      </w:r>
      <w:r w:rsidR="00B413F6" w:rsidRPr="00AA38F0">
        <w:rPr>
          <w:lang w:val="en-US"/>
        </w:rPr>
        <w:t xml:space="preserve">white space in the </w:t>
      </w:r>
      <w:r w:rsidR="00B51054">
        <w:rPr>
          <w:lang w:val="en-US"/>
        </w:rPr>
        <w:t>D</w:t>
      </w:r>
      <w:r w:rsidR="001F3868" w:rsidRPr="00AA38F0">
        <w:rPr>
          <w:lang w:val="en-US"/>
        </w:rPr>
        <w:t>etails pane</w:t>
      </w:r>
      <w:r w:rsidR="00280654" w:rsidRPr="00AA38F0">
        <w:rPr>
          <w:lang w:val="en-US"/>
        </w:rPr>
        <w:t>,</w:t>
      </w:r>
      <w:r w:rsidR="001F3868" w:rsidRPr="00AA38F0">
        <w:rPr>
          <w:lang w:val="en-US"/>
        </w:rPr>
        <w:t xml:space="preserve"> </w:t>
      </w:r>
      <w:r w:rsidRPr="00AA38F0">
        <w:rPr>
          <w:lang w:val="en-US"/>
        </w:rPr>
        <w:t>pops-up a command menu</w:t>
      </w:r>
      <w:r w:rsidR="00C0031C" w:rsidRPr="00AA38F0">
        <w:rPr>
          <w:lang w:val="en-US"/>
        </w:rPr>
        <w:t>,</w:t>
      </w:r>
      <w:r w:rsidRPr="00AA38F0">
        <w:rPr>
          <w:lang w:val="en-US"/>
        </w:rPr>
        <w:t xml:space="preserve"> enabling you to manage the folder structure.</w:t>
      </w:r>
    </w:p>
    <w:p w14:paraId="6B6ADEBA" w14:textId="77777777" w:rsidR="00915B86" w:rsidRPr="00AA38F0" w:rsidRDefault="00D8458D">
      <w:pPr>
        <w:jc w:val="center"/>
        <w:rPr>
          <w:lang w:val="en-US"/>
        </w:rPr>
      </w:pPr>
      <w:r w:rsidRPr="00AA38F0">
        <w:rPr>
          <w:noProof/>
          <w:lang w:val="en-US" w:eastAsia="en-US"/>
        </w:rPr>
        <w:lastRenderedPageBreak/>
        <w:drawing>
          <wp:inline distT="0" distB="0" distL="0" distR="0" wp14:anchorId="57FC8CF9" wp14:editId="0EB9009B">
            <wp:extent cx="1663186" cy="368509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9730" cy="3699599"/>
                    </a:xfrm>
                    <a:prstGeom prst="rect">
                      <a:avLst/>
                    </a:prstGeom>
                  </pic:spPr>
                </pic:pic>
              </a:graphicData>
            </a:graphic>
          </wp:inline>
        </w:drawing>
      </w:r>
      <w:r w:rsidR="00D16034" w:rsidRPr="00AA38F0">
        <w:rPr>
          <w:lang w:val="en-US" w:eastAsia="nl-BE"/>
        </w:rPr>
        <w:t xml:space="preserve"> </w:t>
      </w:r>
      <w:r w:rsidR="00E945C3" w:rsidRPr="00AA38F0">
        <w:rPr>
          <w:lang w:val="en-US" w:eastAsia="en-GB"/>
        </w:rPr>
        <w:t xml:space="preserve"> </w:t>
      </w:r>
    </w:p>
    <w:p w14:paraId="7DEF7BBB" w14:textId="71FD236C" w:rsidR="008004ED" w:rsidRDefault="00724E08" w:rsidP="004E2A6A">
      <w:pPr>
        <w:rPr>
          <w:lang w:val="en-US"/>
        </w:rPr>
      </w:pPr>
      <w:r w:rsidRPr="00AA38F0">
        <w:rPr>
          <w:lang w:val="en-US"/>
        </w:rPr>
        <w:t xml:space="preserve">If you do not </w:t>
      </w:r>
      <w:r w:rsidR="00C0031C" w:rsidRPr="00AA38F0">
        <w:rPr>
          <w:lang w:val="en-US"/>
        </w:rPr>
        <w:t xml:space="preserve">hold </w:t>
      </w:r>
      <w:r w:rsidRPr="00AA38F0">
        <w:rPr>
          <w:lang w:val="en-US"/>
        </w:rPr>
        <w:t xml:space="preserve">the appropriate rights to execute one of these commands, </w:t>
      </w:r>
      <w:r w:rsidR="00041C6C" w:rsidRPr="00AA38F0">
        <w:rPr>
          <w:lang w:val="en-US"/>
        </w:rPr>
        <w:t>th</w:t>
      </w:r>
      <w:r w:rsidR="00280654" w:rsidRPr="00AA38F0">
        <w:rPr>
          <w:lang w:val="en-US"/>
        </w:rPr>
        <w:t>e</w:t>
      </w:r>
      <w:r w:rsidR="00041C6C" w:rsidRPr="00AA38F0">
        <w:rPr>
          <w:lang w:val="en-US"/>
        </w:rPr>
        <w:t xml:space="preserve"> </w:t>
      </w:r>
      <w:r w:rsidRPr="00AA38F0">
        <w:rPr>
          <w:lang w:val="en-US"/>
        </w:rPr>
        <w:t>command will be disabled.</w:t>
      </w:r>
    </w:p>
    <w:p w14:paraId="1744DA73" w14:textId="77777777" w:rsidR="00445081" w:rsidRPr="00AA38F0" w:rsidRDefault="00445081" w:rsidP="004E2A6A">
      <w:pPr>
        <w:rPr>
          <w:lang w:val="en-US"/>
        </w:rPr>
      </w:pPr>
    </w:p>
    <w:p w14:paraId="676AA001" w14:textId="77777777" w:rsidR="00385DBE" w:rsidRPr="00AA38F0" w:rsidRDefault="00724E08" w:rsidP="005F52A1">
      <w:pPr>
        <w:pStyle w:val="Heading2"/>
        <w:rPr>
          <w:lang w:val="en-US"/>
        </w:rPr>
      </w:pPr>
      <w:bookmarkStart w:id="25" w:name="_Ref265655413"/>
      <w:bookmarkStart w:id="26" w:name="_Toc483990893"/>
      <w:r w:rsidRPr="00AA38F0">
        <w:rPr>
          <w:lang w:val="en-US"/>
        </w:rPr>
        <w:t>Refresh</w:t>
      </w:r>
      <w:bookmarkEnd w:id="25"/>
      <w:bookmarkEnd w:id="26"/>
    </w:p>
    <w:p w14:paraId="008935F0" w14:textId="77777777" w:rsidR="00A668ED" w:rsidRPr="00AA38F0" w:rsidRDefault="00C4157D" w:rsidP="00A668ED">
      <w:pPr>
        <w:jc w:val="center"/>
        <w:rPr>
          <w:lang w:val="en-US"/>
        </w:rPr>
      </w:pPr>
      <w:r w:rsidRPr="00AA38F0">
        <w:rPr>
          <w:noProof/>
          <w:lang w:val="en-US" w:eastAsia="en-US"/>
        </w:rPr>
        <w:drawing>
          <wp:inline distT="0" distB="0" distL="0" distR="0" wp14:anchorId="6A58ED1C" wp14:editId="708D2ADA">
            <wp:extent cx="1876687" cy="628738"/>
            <wp:effectExtent l="19050" t="19050" r="952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28738"/>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2AE6D70F" w14:textId="5BB70D66" w:rsidR="002F244E" w:rsidRPr="00AA38F0" w:rsidRDefault="00385DBE" w:rsidP="00710C34">
      <w:pPr>
        <w:rPr>
          <w:lang w:val="en-US"/>
        </w:rPr>
      </w:pPr>
      <w:r w:rsidRPr="00AA38F0">
        <w:rPr>
          <w:lang w:val="en-US"/>
        </w:rPr>
        <w:t xml:space="preserve">When opening a folder for the first time </w:t>
      </w:r>
      <w:r w:rsidR="00B715AA" w:rsidRPr="00AA38F0">
        <w:rPr>
          <w:lang w:val="en-US"/>
        </w:rPr>
        <w:t>(</w:t>
      </w:r>
      <w:r w:rsidRPr="00AA38F0">
        <w:rPr>
          <w:lang w:val="en-US"/>
        </w:rPr>
        <w:t>or after a</w:t>
      </w:r>
      <w:r w:rsidR="00724E08" w:rsidRPr="00AA38F0">
        <w:rPr>
          <w:lang w:val="en-US"/>
        </w:rPr>
        <w:t xml:space="preserve"> </w:t>
      </w:r>
      <w:r w:rsidR="00B715AA" w:rsidRPr="00AA38F0">
        <w:rPr>
          <w:lang w:val="en-US"/>
        </w:rPr>
        <w:t>certain time span)</w:t>
      </w:r>
      <w:r w:rsidR="00724E08" w:rsidRPr="00AA38F0">
        <w:rPr>
          <w:lang w:val="en-US"/>
        </w:rPr>
        <w:t xml:space="preserve">, Fred will query </w:t>
      </w:r>
      <w:r w:rsidR="00B715AA" w:rsidRPr="00AA38F0">
        <w:rPr>
          <w:lang w:val="en-US"/>
        </w:rPr>
        <w:t xml:space="preserve">the </w:t>
      </w:r>
      <w:r w:rsidR="00724E08" w:rsidRPr="00AA38F0">
        <w:rPr>
          <w:lang w:val="en-US"/>
        </w:rPr>
        <w:t>Alfresco repository and present the c</w:t>
      </w:r>
      <w:r w:rsidR="0084644E" w:rsidRPr="00AA38F0">
        <w:rPr>
          <w:lang w:val="en-US"/>
        </w:rPr>
        <w:t>on</w:t>
      </w:r>
      <w:r w:rsidR="00724E08" w:rsidRPr="00AA38F0">
        <w:rPr>
          <w:lang w:val="en-US"/>
        </w:rPr>
        <w:t>tent</w:t>
      </w:r>
      <w:r w:rsidR="00B715AA" w:rsidRPr="00AA38F0">
        <w:rPr>
          <w:lang w:val="en-US"/>
        </w:rPr>
        <w:t>s</w:t>
      </w:r>
      <w:r w:rsidR="00724E08" w:rsidRPr="00AA38F0">
        <w:rPr>
          <w:lang w:val="en-US"/>
        </w:rPr>
        <w:t xml:space="preserve"> of the folder. When</w:t>
      </w:r>
      <w:r w:rsidR="00B715AA" w:rsidRPr="00AA38F0">
        <w:rPr>
          <w:lang w:val="en-US"/>
        </w:rPr>
        <w:t xml:space="preserve"> another user is </w:t>
      </w:r>
      <w:r w:rsidR="0084644E" w:rsidRPr="00AA38F0">
        <w:rPr>
          <w:lang w:val="en-US"/>
        </w:rPr>
        <w:t>con</w:t>
      </w:r>
      <w:r w:rsidR="00B715AA" w:rsidRPr="00AA38F0">
        <w:rPr>
          <w:lang w:val="en-US"/>
        </w:rPr>
        <w:t>currently adding or editing c</w:t>
      </w:r>
      <w:r w:rsidR="0084644E" w:rsidRPr="00AA38F0">
        <w:rPr>
          <w:lang w:val="en-US"/>
        </w:rPr>
        <w:t>on</w:t>
      </w:r>
      <w:r w:rsidR="00B715AA" w:rsidRPr="00AA38F0">
        <w:rPr>
          <w:lang w:val="en-US"/>
        </w:rPr>
        <w:t xml:space="preserve">tent in the same folder, </w:t>
      </w:r>
      <w:r w:rsidR="00724E08" w:rsidRPr="00AA38F0">
        <w:rPr>
          <w:lang w:val="en-US"/>
        </w:rPr>
        <w:t xml:space="preserve">updates are </w:t>
      </w:r>
      <w:r w:rsidR="0084644E" w:rsidRPr="00AA38F0">
        <w:rPr>
          <w:lang w:val="en-US"/>
        </w:rPr>
        <w:t>on</w:t>
      </w:r>
      <w:r w:rsidR="00724E08" w:rsidRPr="00AA38F0">
        <w:rPr>
          <w:lang w:val="en-US"/>
        </w:rPr>
        <w:t xml:space="preserve">ly presented in your Fred window when you force </w:t>
      </w:r>
      <w:r w:rsidR="000B0418" w:rsidRPr="00AA38F0">
        <w:rPr>
          <w:lang w:val="en-US"/>
        </w:rPr>
        <w:t>(</w:t>
      </w:r>
      <w:r w:rsidR="00280654" w:rsidRPr="00AA38F0">
        <w:rPr>
          <w:lang w:val="en-US"/>
        </w:rPr>
        <w:t xml:space="preserve">by using the </w:t>
      </w:r>
      <w:r w:rsidR="000B0418" w:rsidRPr="00AA38F0">
        <w:rPr>
          <w:lang w:val="en-US"/>
        </w:rPr>
        <w:t>F5</w:t>
      </w:r>
      <w:r w:rsidR="00280654" w:rsidRPr="00AA38F0">
        <w:rPr>
          <w:lang w:val="en-US"/>
        </w:rPr>
        <w:t xml:space="preserve"> key</w:t>
      </w:r>
      <w:r w:rsidR="000B0418" w:rsidRPr="00AA38F0">
        <w:rPr>
          <w:lang w:val="en-US"/>
        </w:rPr>
        <w:t xml:space="preserve"> or </w:t>
      </w:r>
      <w:r w:rsidR="00280654" w:rsidRPr="00AA38F0">
        <w:rPr>
          <w:lang w:val="en-US"/>
        </w:rPr>
        <w:t xml:space="preserve">through the </w:t>
      </w:r>
      <w:r w:rsidR="000B0418" w:rsidRPr="00AA38F0">
        <w:rPr>
          <w:lang w:val="en-US"/>
        </w:rPr>
        <w:t xml:space="preserve">menu) </w:t>
      </w:r>
      <w:r w:rsidR="00724E08" w:rsidRPr="00AA38F0">
        <w:rPr>
          <w:lang w:val="en-US"/>
        </w:rPr>
        <w:t>a refresh of the folder c</w:t>
      </w:r>
      <w:r w:rsidR="0084644E" w:rsidRPr="00AA38F0">
        <w:rPr>
          <w:lang w:val="en-US"/>
        </w:rPr>
        <w:t>on</w:t>
      </w:r>
      <w:r w:rsidR="00724E08" w:rsidRPr="00AA38F0">
        <w:rPr>
          <w:lang w:val="en-US"/>
        </w:rPr>
        <w:t xml:space="preserve">tent </w:t>
      </w:r>
      <w:r w:rsidR="00D14189" w:rsidRPr="00AA38F0">
        <w:rPr>
          <w:lang w:val="en-US"/>
        </w:rPr>
        <w:t>or</w:t>
      </w:r>
      <w:r w:rsidR="00280654" w:rsidRPr="00AA38F0">
        <w:rPr>
          <w:lang w:val="en-US"/>
        </w:rPr>
        <w:t>,</w:t>
      </w:r>
      <w:r w:rsidR="00D14189" w:rsidRPr="00AA38F0">
        <w:rPr>
          <w:lang w:val="en-US"/>
        </w:rPr>
        <w:t xml:space="preserve"> </w:t>
      </w:r>
      <w:r w:rsidR="00041C6C" w:rsidRPr="00AA38F0">
        <w:rPr>
          <w:lang w:val="en-US"/>
        </w:rPr>
        <w:t>after a certain time span, when the folder is reopened.</w:t>
      </w:r>
      <w:r w:rsidR="00724E08" w:rsidRPr="00AA38F0">
        <w:rPr>
          <w:lang w:val="en-US"/>
        </w:rPr>
        <w:t xml:space="preserve"> This will</w:t>
      </w:r>
      <w:r w:rsidR="00C0031C" w:rsidRPr="00AA38F0">
        <w:rPr>
          <w:lang w:val="en-US"/>
        </w:rPr>
        <w:t>:</w:t>
      </w:r>
      <w:r w:rsidR="00724E08" w:rsidRPr="00AA38F0">
        <w:rPr>
          <w:lang w:val="en-US"/>
        </w:rPr>
        <w:t xml:space="preserve"> update the subfolder list, the list of files and its meta-data</w:t>
      </w:r>
      <w:r w:rsidR="00B51054">
        <w:rPr>
          <w:lang w:val="en-US"/>
        </w:rPr>
        <w:t xml:space="preserve"> in the D</w:t>
      </w:r>
      <w:r w:rsidR="000B0418" w:rsidRPr="00AA38F0">
        <w:rPr>
          <w:lang w:val="en-US"/>
        </w:rPr>
        <w:t>etails pane</w:t>
      </w:r>
      <w:r w:rsidR="00724E08" w:rsidRPr="00AA38F0">
        <w:rPr>
          <w:lang w:val="en-US"/>
        </w:rPr>
        <w:t>.</w:t>
      </w:r>
      <w:r w:rsidR="00014F7A" w:rsidRPr="00AA38F0">
        <w:rPr>
          <w:lang w:val="en-US"/>
        </w:rPr>
        <w:t xml:space="preserve"> </w:t>
      </w:r>
    </w:p>
    <w:p w14:paraId="47FD38D4" w14:textId="77777777" w:rsidR="00CD5F09" w:rsidRDefault="00CD5F09">
      <w:pPr>
        <w:spacing w:after="200" w:line="276" w:lineRule="auto"/>
        <w:rPr>
          <w:rFonts w:asciiTheme="majorHAnsi" w:hAnsiTheme="majorHAnsi"/>
          <w:caps/>
          <w:color w:val="5E878F"/>
          <w:spacing w:val="20"/>
          <w:sz w:val="28"/>
          <w:szCs w:val="28"/>
          <w:lang w:val="en-US"/>
        </w:rPr>
      </w:pPr>
      <w:bookmarkStart w:id="27" w:name="_Toc483990894"/>
      <w:r>
        <w:rPr>
          <w:lang w:val="en-US"/>
        </w:rPr>
        <w:br w:type="page"/>
      </w:r>
    </w:p>
    <w:p w14:paraId="74D52DFE" w14:textId="3B4B04A0" w:rsidR="008004ED" w:rsidRPr="00AA38F0" w:rsidRDefault="00724E08" w:rsidP="005F52A1">
      <w:pPr>
        <w:pStyle w:val="Heading2"/>
        <w:rPr>
          <w:lang w:val="en-US"/>
        </w:rPr>
      </w:pPr>
      <w:r w:rsidRPr="00AA38F0">
        <w:rPr>
          <w:lang w:val="en-US"/>
        </w:rPr>
        <w:lastRenderedPageBreak/>
        <w:t>Create folders</w:t>
      </w:r>
      <w:bookmarkEnd w:id="27"/>
    </w:p>
    <w:p w14:paraId="315262EC" w14:textId="77777777" w:rsidR="00A668ED" w:rsidRPr="00AA38F0" w:rsidRDefault="00C4157D" w:rsidP="00A668ED">
      <w:pPr>
        <w:jc w:val="center"/>
        <w:rPr>
          <w:lang w:val="en-US"/>
        </w:rPr>
      </w:pPr>
      <w:r w:rsidRPr="00AA38F0">
        <w:rPr>
          <w:noProof/>
          <w:lang w:val="en-US" w:eastAsia="en-US"/>
        </w:rPr>
        <w:drawing>
          <wp:inline distT="0" distB="0" distL="0" distR="0" wp14:anchorId="72B1EBAC" wp14:editId="2EAB16B4">
            <wp:extent cx="1876687" cy="676369"/>
            <wp:effectExtent l="19050" t="19050" r="28575"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676369"/>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40A9BA59" w14:textId="77777777" w:rsidR="009C3260" w:rsidRPr="00AA38F0" w:rsidRDefault="00385DBE" w:rsidP="00103573">
      <w:pPr>
        <w:pStyle w:val="ListParagraph"/>
        <w:numPr>
          <w:ilvl w:val="0"/>
          <w:numId w:val="15"/>
        </w:numPr>
        <w:rPr>
          <w:lang w:val="en-US"/>
        </w:rPr>
      </w:pPr>
      <w:r w:rsidRPr="00AA38F0">
        <w:rPr>
          <w:lang w:val="en-US"/>
        </w:rPr>
        <w:t xml:space="preserve">To create a new subfolder, click </w:t>
      </w:r>
      <w:r w:rsidR="001F1A32" w:rsidRPr="00AA38F0">
        <w:rPr>
          <w:lang w:val="en-US"/>
        </w:rPr>
        <w:t>“</w:t>
      </w:r>
      <w:r w:rsidRPr="00AA38F0">
        <w:rPr>
          <w:lang w:val="en-US"/>
        </w:rPr>
        <w:t>New Folder</w:t>
      </w:r>
      <w:r w:rsidR="001F1A32" w:rsidRPr="00AA38F0">
        <w:rPr>
          <w:lang w:val="en-US"/>
        </w:rPr>
        <w:t>”</w:t>
      </w:r>
      <w:r w:rsidRPr="00AA38F0">
        <w:rPr>
          <w:lang w:val="en-US"/>
        </w:rPr>
        <w:t>.</w:t>
      </w:r>
    </w:p>
    <w:p w14:paraId="4A5EAE2A" w14:textId="77777777" w:rsidR="00C4157D" w:rsidRPr="00AA38F0" w:rsidRDefault="00C4157D" w:rsidP="00C4157D">
      <w:pPr>
        <w:ind w:left="360"/>
        <w:rPr>
          <w:lang w:val="en-US"/>
        </w:rPr>
      </w:pPr>
      <w:r w:rsidRPr="00AA38F0">
        <w:rPr>
          <w:noProof/>
          <w:lang w:val="en-US" w:eastAsia="en-US"/>
        </w:rPr>
        <w:drawing>
          <wp:inline distT="0" distB="0" distL="0" distR="0" wp14:anchorId="7492BC8C" wp14:editId="3C5839CD">
            <wp:extent cx="5915851" cy="1609950"/>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851" cy="1609950"/>
                    </a:xfrm>
                    <a:prstGeom prst="rect">
                      <a:avLst/>
                    </a:prstGeom>
                  </pic:spPr>
                </pic:pic>
              </a:graphicData>
            </a:graphic>
          </wp:inline>
        </w:drawing>
      </w:r>
    </w:p>
    <w:p w14:paraId="2D4C6630" w14:textId="1189CFD4" w:rsidR="00C4157D" w:rsidRPr="00AA38F0" w:rsidRDefault="00C4157D" w:rsidP="00103573">
      <w:pPr>
        <w:pStyle w:val="ListParagraph"/>
        <w:numPr>
          <w:ilvl w:val="0"/>
          <w:numId w:val="15"/>
        </w:numPr>
        <w:rPr>
          <w:lang w:val="en-US"/>
        </w:rPr>
      </w:pPr>
      <w:r w:rsidRPr="00AA38F0">
        <w:rPr>
          <w:lang w:val="en-US"/>
        </w:rPr>
        <w:t>Select the Empty Folder</w:t>
      </w:r>
      <w:r w:rsidR="00280654" w:rsidRPr="00AA38F0">
        <w:rPr>
          <w:lang w:val="en-US"/>
        </w:rPr>
        <w:t>.</w:t>
      </w:r>
    </w:p>
    <w:p w14:paraId="66F90C9D" w14:textId="399874F4" w:rsidR="00385DBE" w:rsidRPr="00AA38F0" w:rsidRDefault="00724E08" w:rsidP="00103573">
      <w:pPr>
        <w:pStyle w:val="ListParagraph"/>
        <w:numPr>
          <w:ilvl w:val="0"/>
          <w:numId w:val="15"/>
        </w:numPr>
        <w:rPr>
          <w:lang w:val="en-US"/>
        </w:rPr>
      </w:pPr>
      <w:r w:rsidRPr="00AA38F0">
        <w:rPr>
          <w:lang w:val="en-US"/>
        </w:rPr>
        <w:t xml:space="preserve">Enter the name of the new folder and </w:t>
      </w:r>
      <w:r w:rsidR="00280654" w:rsidRPr="00AA38F0">
        <w:rPr>
          <w:lang w:val="en-US"/>
        </w:rPr>
        <w:t xml:space="preserve">press the </w:t>
      </w:r>
      <w:r w:rsidRPr="00AA38F0">
        <w:rPr>
          <w:lang w:val="en-US"/>
        </w:rPr>
        <w:t>Enter</w:t>
      </w:r>
      <w:r w:rsidR="00280654" w:rsidRPr="00AA38F0">
        <w:rPr>
          <w:lang w:val="en-US"/>
        </w:rPr>
        <w:t xml:space="preserve"> key</w:t>
      </w:r>
      <w:r w:rsidRPr="00AA38F0">
        <w:rPr>
          <w:lang w:val="en-US"/>
        </w:rPr>
        <w:t>.</w:t>
      </w:r>
    </w:p>
    <w:p w14:paraId="7B65C051" w14:textId="77777777" w:rsidR="00221440" w:rsidRPr="00AA38F0" w:rsidRDefault="00B413F6" w:rsidP="009C3260">
      <w:pPr>
        <w:jc w:val="center"/>
        <w:rPr>
          <w:lang w:val="en-US"/>
        </w:rPr>
      </w:pPr>
      <w:r w:rsidRPr="00AA38F0">
        <w:rPr>
          <w:noProof/>
          <w:lang w:val="en-US" w:eastAsia="en-US"/>
        </w:rPr>
        <w:drawing>
          <wp:inline distT="0" distB="0" distL="0" distR="0" wp14:anchorId="1FAE3987" wp14:editId="79E1B187">
            <wp:extent cx="1119600" cy="666000"/>
            <wp:effectExtent l="0" t="0" r="4445" b="127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119600" cy="666000"/>
                    </a:xfrm>
                    <a:prstGeom prst="rect">
                      <a:avLst/>
                    </a:prstGeom>
                    <a:noFill/>
                    <a:ln>
                      <a:noFill/>
                    </a:ln>
                  </pic:spPr>
                </pic:pic>
              </a:graphicData>
            </a:graphic>
          </wp:inline>
        </w:drawing>
      </w:r>
    </w:p>
    <w:p w14:paraId="098FE91A" w14:textId="3C2330E2" w:rsidR="00C4157D" w:rsidRPr="00AA38F0" w:rsidRDefault="00C4157D" w:rsidP="00C4157D">
      <w:pPr>
        <w:pStyle w:val="ListParagraph"/>
        <w:numPr>
          <w:ilvl w:val="0"/>
          <w:numId w:val="15"/>
        </w:numPr>
        <w:rPr>
          <w:lang w:val="en-US"/>
        </w:rPr>
      </w:pPr>
      <w:r w:rsidRPr="00AA38F0">
        <w:rPr>
          <w:lang w:val="en-US"/>
        </w:rPr>
        <w:t xml:space="preserve">Or select </w:t>
      </w:r>
      <w:r w:rsidR="0084644E" w:rsidRPr="00AA38F0">
        <w:rPr>
          <w:lang w:val="en-US"/>
        </w:rPr>
        <w:t>on</w:t>
      </w:r>
      <w:r w:rsidRPr="00AA38F0">
        <w:rPr>
          <w:lang w:val="en-US"/>
        </w:rPr>
        <w:t xml:space="preserve">e of the </w:t>
      </w:r>
      <w:r w:rsidR="00D8458D" w:rsidRPr="00AA38F0">
        <w:rPr>
          <w:lang w:val="en-US"/>
        </w:rPr>
        <w:t xml:space="preserve">Template folder structures and </w:t>
      </w:r>
      <w:r w:rsidR="00280654" w:rsidRPr="00AA38F0">
        <w:rPr>
          <w:lang w:val="en-US"/>
        </w:rPr>
        <w:t xml:space="preserve">input </w:t>
      </w:r>
      <w:r w:rsidR="00D8458D" w:rsidRPr="00AA38F0">
        <w:rPr>
          <w:lang w:val="en-US"/>
        </w:rPr>
        <w:t>the name of the top folder</w:t>
      </w:r>
      <w:r w:rsidR="00280654" w:rsidRPr="00AA38F0">
        <w:rPr>
          <w:lang w:val="en-US"/>
        </w:rPr>
        <w:t>.</w:t>
      </w:r>
    </w:p>
    <w:p w14:paraId="70EE3FB7" w14:textId="4D4BAD0A" w:rsidR="00D8458D" w:rsidRPr="00AA38F0" w:rsidRDefault="00D8458D" w:rsidP="00221440">
      <w:pPr>
        <w:jc w:val="both"/>
        <w:rPr>
          <w:lang w:val="en-US"/>
        </w:rPr>
      </w:pPr>
      <w:r w:rsidRPr="00AA38F0">
        <w:rPr>
          <w:lang w:val="en-US"/>
        </w:rPr>
        <w:t xml:space="preserve">When using a folder template to create a new folder, you will </w:t>
      </w:r>
      <w:r w:rsidR="00280654" w:rsidRPr="00AA38F0">
        <w:rPr>
          <w:lang w:val="en-US"/>
        </w:rPr>
        <w:t xml:space="preserve">automatically </w:t>
      </w:r>
      <w:r w:rsidRPr="00AA38F0">
        <w:rPr>
          <w:lang w:val="en-US"/>
        </w:rPr>
        <w:t xml:space="preserve">copy all smart </w:t>
      </w:r>
      <w:r w:rsidR="00407CFE" w:rsidRPr="00AA38F0">
        <w:rPr>
          <w:lang w:val="en-US"/>
        </w:rPr>
        <w:t>behavior</w:t>
      </w:r>
      <w:r w:rsidRPr="00AA38F0">
        <w:rPr>
          <w:lang w:val="en-US"/>
        </w:rPr>
        <w:t xml:space="preserve"> functi</w:t>
      </w:r>
      <w:r w:rsidR="0084644E" w:rsidRPr="00AA38F0">
        <w:rPr>
          <w:lang w:val="en-US"/>
        </w:rPr>
        <w:t>on</w:t>
      </w:r>
      <w:r w:rsidRPr="00AA38F0">
        <w:rPr>
          <w:lang w:val="en-US"/>
        </w:rPr>
        <w:t>ality (</w:t>
      </w:r>
      <w:r w:rsidR="00280654" w:rsidRPr="00AA38F0">
        <w:rPr>
          <w:lang w:val="en-US"/>
        </w:rPr>
        <w:t xml:space="preserve">such as </w:t>
      </w:r>
      <w:r w:rsidRPr="00AA38F0">
        <w:rPr>
          <w:lang w:val="en-US"/>
        </w:rPr>
        <w:t xml:space="preserve">rules, scripts, </w:t>
      </w:r>
      <w:r w:rsidR="00280654" w:rsidRPr="00AA38F0">
        <w:rPr>
          <w:lang w:val="en-US"/>
        </w:rPr>
        <w:t>etc</w:t>
      </w:r>
      <w:r w:rsidR="00D76B17">
        <w:rPr>
          <w:lang w:val="en-US"/>
        </w:rPr>
        <w:t>.</w:t>
      </w:r>
      <w:r w:rsidR="00280654" w:rsidRPr="00AA38F0">
        <w:rPr>
          <w:lang w:val="en-US"/>
        </w:rPr>
        <w:t xml:space="preserve">) </w:t>
      </w:r>
      <w:r w:rsidRPr="00AA38F0">
        <w:rPr>
          <w:lang w:val="en-US"/>
        </w:rPr>
        <w:t>c</w:t>
      </w:r>
      <w:r w:rsidR="0084644E" w:rsidRPr="00AA38F0">
        <w:rPr>
          <w:lang w:val="en-US"/>
        </w:rPr>
        <w:t>on</w:t>
      </w:r>
      <w:r w:rsidRPr="00AA38F0">
        <w:rPr>
          <w:lang w:val="en-US"/>
        </w:rPr>
        <w:t>figured in the folder template. C</w:t>
      </w:r>
      <w:r w:rsidR="0084644E" w:rsidRPr="00AA38F0">
        <w:rPr>
          <w:lang w:val="en-US"/>
        </w:rPr>
        <w:t>on</w:t>
      </w:r>
      <w:r w:rsidRPr="00AA38F0">
        <w:rPr>
          <w:lang w:val="en-US"/>
        </w:rPr>
        <w:t xml:space="preserve">tact your </w:t>
      </w:r>
      <w:r w:rsidR="00C0031C" w:rsidRPr="00AA38F0">
        <w:rPr>
          <w:lang w:val="en-US"/>
        </w:rPr>
        <w:t>system administrator</w:t>
      </w:r>
      <w:r w:rsidRPr="00AA38F0">
        <w:rPr>
          <w:lang w:val="en-US"/>
        </w:rPr>
        <w:t xml:space="preserve"> for more informati</w:t>
      </w:r>
      <w:r w:rsidR="0084644E" w:rsidRPr="00AA38F0">
        <w:rPr>
          <w:lang w:val="en-US"/>
        </w:rPr>
        <w:t>on</w:t>
      </w:r>
      <w:r w:rsidR="00280654" w:rsidRPr="00AA38F0">
        <w:rPr>
          <w:lang w:val="en-US"/>
        </w:rPr>
        <w:t xml:space="preserve"> or if you require assistance to amend the smart </w:t>
      </w:r>
      <w:r w:rsidR="00407CFE" w:rsidRPr="00AA38F0">
        <w:rPr>
          <w:lang w:val="en-US"/>
        </w:rPr>
        <w:t>behavior</w:t>
      </w:r>
      <w:r w:rsidR="00280654" w:rsidRPr="00AA38F0">
        <w:rPr>
          <w:lang w:val="en-US"/>
        </w:rPr>
        <w:t xml:space="preserve"> functi</w:t>
      </w:r>
      <w:r w:rsidR="0084644E" w:rsidRPr="00AA38F0">
        <w:rPr>
          <w:lang w:val="en-US"/>
        </w:rPr>
        <w:t>on</w:t>
      </w:r>
      <w:r w:rsidR="00280654" w:rsidRPr="00AA38F0">
        <w:rPr>
          <w:lang w:val="en-US"/>
        </w:rPr>
        <w:t>ality</w:t>
      </w:r>
      <w:r w:rsidRPr="00AA38F0">
        <w:rPr>
          <w:lang w:val="en-US"/>
        </w:rPr>
        <w:t>.</w:t>
      </w:r>
    </w:p>
    <w:p w14:paraId="7F0F554D" w14:textId="524D3803" w:rsidR="00221440" w:rsidRPr="00AA38F0" w:rsidRDefault="00C0031C" w:rsidP="00221440">
      <w:pPr>
        <w:jc w:val="both"/>
        <w:rPr>
          <w:lang w:val="en-US"/>
        </w:rPr>
      </w:pPr>
      <w:r w:rsidRPr="00AA38F0">
        <w:rPr>
          <w:lang w:val="en-US"/>
        </w:rPr>
        <w:t>Th</w:t>
      </w:r>
      <w:r w:rsidR="00407CFE">
        <w:rPr>
          <w:lang w:val="en-US"/>
        </w:rPr>
        <w:t>e</w:t>
      </w:r>
      <w:r w:rsidRPr="00AA38F0">
        <w:rPr>
          <w:lang w:val="en-US"/>
        </w:rPr>
        <w:t xml:space="preserve"> ability to c</w:t>
      </w:r>
      <w:r w:rsidR="00D8458D" w:rsidRPr="00AA38F0">
        <w:rPr>
          <w:lang w:val="en-US"/>
        </w:rPr>
        <w:t>reat</w:t>
      </w:r>
      <w:r w:rsidR="00650C85">
        <w:rPr>
          <w:lang w:val="en-US"/>
        </w:rPr>
        <w:t>e</w:t>
      </w:r>
      <w:r w:rsidR="00D8458D" w:rsidRPr="00AA38F0">
        <w:rPr>
          <w:lang w:val="en-US"/>
        </w:rPr>
        <w:t xml:space="preserve"> </w:t>
      </w:r>
      <w:r w:rsidRPr="00AA38F0">
        <w:rPr>
          <w:lang w:val="en-US"/>
        </w:rPr>
        <w:t xml:space="preserve">a </w:t>
      </w:r>
      <w:r w:rsidR="00D8458D" w:rsidRPr="00AA38F0">
        <w:rPr>
          <w:lang w:val="en-US"/>
        </w:rPr>
        <w:t>new folder</w:t>
      </w:r>
      <w:r w:rsidR="00221440" w:rsidRPr="00AA38F0">
        <w:rPr>
          <w:lang w:val="en-US"/>
        </w:rPr>
        <w:t xml:space="preserve"> is not available for </w:t>
      </w:r>
      <w:r w:rsidR="00280654" w:rsidRPr="00AA38F0">
        <w:rPr>
          <w:lang w:val="en-US"/>
        </w:rPr>
        <w:t xml:space="preserve">any </w:t>
      </w:r>
      <w:r w:rsidR="0034073B" w:rsidRPr="00AA38F0">
        <w:rPr>
          <w:lang w:val="en-US"/>
        </w:rPr>
        <w:t xml:space="preserve">Share </w:t>
      </w:r>
      <w:r w:rsidR="00280654" w:rsidRPr="00AA38F0">
        <w:rPr>
          <w:lang w:val="en-US"/>
        </w:rPr>
        <w:t>S</w:t>
      </w:r>
      <w:r w:rsidR="00221440" w:rsidRPr="00AA38F0">
        <w:rPr>
          <w:lang w:val="en-US"/>
        </w:rPr>
        <w:t>ites folder</w:t>
      </w:r>
      <w:r w:rsidR="00280654" w:rsidRPr="00AA38F0">
        <w:rPr>
          <w:lang w:val="en-US"/>
        </w:rPr>
        <w:t>s,</w:t>
      </w:r>
      <w:r w:rsidR="0034073B" w:rsidRPr="00AA38F0">
        <w:rPr>
          <w:lang w:val="en-US"/>
        </w:rPr>
        <w:t xml:space="preserve"> as th</w:t>
      </w:r>
      <w:r w:rsidR="00A04267" w:rsidRPr="00AA38F0">
        <w:rPr>
          <w:lang w:val="en-US"/>
        </w:rPr>
        <w:t>is is a part of the repositor</w:t>
      </w:r>
      <w:r w:rsidR="00DB65B8" w:rsidRPr="00AA38F0">
        <w:rPr>
          <w:lang w:val="en-US"/>
        </w:rPr>
        <w:t xml:space="preserve">y that </w:t>
      </w:r>
      <w:r w:rsidR="0034073B" w:rsidRPr="00AA38F0">
        <w:rPr>
          <w:lang w:val="en-US"/>
        </w:rPr>
        <w:t>need</w:t>
      </w:r>
      <w:r w:rsidR="00DB65B8" w:rsidRPr="00AA38F0">
        <w:rPr>
          <w:lang w:val="en-US"/>
        </w:rPr>
        <w:t>s</w:t>
      </w:r>
      <w:r w:rsidR="0034073B" w:rsidRPr="00AA38F0">
        <w:rPr>
          <w:lang w:val="en-US"/>
        </w:rPr>
        <w:t xml:space="preserve"> to be set-up through the Alfresco Share interface</w:t>
      </w:r>
      <w:r w:rsidR="00221440" w:rsidRPr="00AA38F0">
        <w:rPr>
          <w:lang w:val="en-US"/>
        </w:rPr>
        <w:t>.</w:t>
      </w:r>
      <w:r w:rsidR="00D8458D" w:rsidRPr="00AA38F0">
        <w:rPr>
          <w:lang w:val="en-US"/>
        </w:rPr>
        <w:t xml:space="preserve"> You can</w:t>
      </w:r>
      <w:r w:rsidR="00280654" w:rsidRPr="00AA38F0">
        <w:rPr>
          <w:lang w:val="en-US"/>
        </w:rPr>
        <w:t>, however,</w:t>
      </w:r>
      <w:r w:rsidR="00D8458D" w:rsidRPr="00AA38F0">
        <w:rPr>
          <w:lang w:val="en-US"/>
        </w:rPr>
        <w:t xml:space="preserve"> create c</w:t>
      </w:r>
      <w:r w:rsidR="0084644E" w:rsidRPr="00AA38F0">
        <w:rPr>
          <w:lang w:val="en-US"/>
        </w:rPr>
        <w:t>on</w:t>
      </w:r>
      <w:r w:rsidR="00D8458D" w:rsidRPr="00AA38F0">
        <w:rPr>
          <w:lang w:val="en-US"/>
        </w:rPr>
        <w:t xml:space="preserve">tent in </w:t>
      </w:r>
      <w:r w:rsidR="00280654" w:rsidRPr="00AA38F0">
        <w:rPr>
          <w:lang w:val="en-US"/>
        </w:rPr>
        <w:t>th</w:t>
      </w:r>
      <w:r w:rsidR="00D8458D" w:rsidRPr="00AA38F0">
        <w:rPr>
          <w:lang w:val="en-US"/>
        </w:rPr>
        <w:t xml:space="preserve">e Share </w:t>
      </w:r>
      <w:r w:rsidR="00280654" w:rsidRPr="00AA38F0">
        <w:rPr>
          <w:lang w:val="en-US"/>
        </w:rPr>
        <w:t>S</w:t>
      </w:r>
      <w:r w:rsidR="00D8458D" w:rsidRPr="00AA38F0">
        <w:rPr>
          <w:lang w:val="en-US"/>
        </w:rPr>
        <w:t>ite document library</w:t>
      </w:r>
      <w:r w:rsidR="00280654" w:rsidRPr="00AA38F0">
        <w:rPr>
          <w:lang w:val="en-US"/>
        </w:rPr>
        <w:t>,</w:t>
      </w:r>
      <w:r w:rsidR="00D8458D" w:rsidRPr="00AA38F0">
        <w:rPr>
          <w:lang w:val="en-US"/>
        </w:rPr>
        <w:t xml:space="preserve"> as it is a normal folder.</w:t>
      </w:r>
    </w:p>
    <w:p w14:paraId="0A4854B3" w14:textId="77777777" w:rsidR="00C75AFB" w:rsidRPr="00AA38F0" w:rsidRDefault="00C75AFB" w:rsidP="005F52A1">
      <w:pPr>
        <w:pStyle w:val="Heading2"/>
        <w:rPr>
          <w:lang w:val="en-US"/>
        </w:rPr>
      </w:pPr>
      <w:bookmarkStart w:id="28" w:name="_Toc483990895"/>
      <w:r w:rsidRPr="00AA38F0">
        <w:rPr>
          <w:lang w:val="en-US"/>
        </w:rPr>
        <w:t>Rename folders</w:t>
      </w:r>
      <w:bookmarkEnd w:id="28"/>
    </w:p>
    <w:p w14:paraId="13E615E5" w14:textId="77777777" w:rsidR="00A668ED" w:rsidRPr="00AA38F0" w:rsidRDefault="00A668ED" w:rsidP="00A668ED">
      <w:pPr>
        <w:jc w:val="center"/>
        <w:rPr>
          <w:lang w:val="en-US"/>
        </w:rPr>
      </w:pPr>
      <w:r w:rsidRPr="00AA38F0">
        <w:rPr>
          <w:noProof/>
          <w:lang w:val="en-US" w:eastAsia="en-US"/>
        </w:rPr>
        <w:drawing>
          <wp:inline distT="0" distB="0" distL="0" distR="0" wp14:anchorId="62647ECD" wp14:editId="44617AEE">
            <wp:extent cx="1943100" cy="6477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43100" cy="647700"/>
                    </a:xfrm>
                    <a:prstGeom prst="rect">
                      <a:avLst/>
                    </a:prstGeom>
                    <a:ln>
                      <a:solidFill>
                        <a:schemeClr val="accent1"/>
                      </a:solidFill>
                    </a:ln>
                  </pic:spPr>
                </pic:pic>
              </a:graphicData>
            </a:graphic>
          </wp:inline>
        </w:drawing>
      </w:r>
    </w:p>
    <w:p w14:paraId="7CE2B4E0" w14:textId="77777777" w:rsidR="00C75AFB" w:rsidRPr="00AA38F0" w:rsidRDefault="00C75AFB" w:rsidP="00103573">
      <w:pPr>
        <w:pStyle w:val="ListParagraph"/>
        <w:numPr>
          <w:ilvl w:val="0"/>
          <w:numId w:val="15"/>
        </w:numPr>
        <w:rPr>
          <w:lang w:val="en-US"/>
        </w:rPr>
      </w:pPr>
      <w:r w:rsidRPr="00AA38F0">
        <w:rPr>
          <w:lang w:val="en-US"/>
        </w:rPr>
        <w:t>To rename a new subfolder, click “Rename”.</w:t>
      </w:r>
    </w:p>
    <w:p w14:paraId="2041E88B" w14:textId="11964B78" w:rsidR="00C75AFB" w:rsidRPr="00AA38F0" w:rsidRDefault="00C75AFB" w:rsidP="00103573">
      <w:pPr>
        <w:pStyle w:val="ListParagraph"/>
        <w:numPr>
          <w:ilvl w:val="0"/>
          <w:numId w:val="15"/>
        </w:numPr>
        <w:rPr>
          <w:lang w:val="en-US"/>
        </w:rPr>
      </w:pPr>
      <w:r w:rsidRPr="00AA38F0">
        <w:rPr>
          <w:lang w:val="en-US"/>
        </w:rPr>
        <w:t>Enter the new name of the folder and p</w:t>
      </w:r>
      <w:r w:rsidR="008505EC" w:rsidRPr="00AA38F0">
        <w:rPr>
          <w:lang w:val="en-US"/>
        </w:rPr>
        <w:t>ress the</w:t>
      </w:r>
      <w:r w:rsidRPr="00AA38F0">
        <w:rPr>
          <w:lang w:val="en-US"/>
        </w:rPr>
        <w:t xml:space="preserve"> Enter</w:t>
      </w:r>
      <w:r w:rsidR="008505EC" w:rsidRPr="00AA38F0">
        <w:rPr>
          <w:lang w:val="en-US"/>
        </w:rPr>
        <w:t xml:space="preserve"> key</w:t>
      </w:r>
      <w:r w:rsidRPr="00AA38F0">
        <w:rPr>
          <w:lang w:val="en-US"/>
        </w:rPr>
        <w:t>.</w:t>
      </w:r>
    </w:p>
    <w:p w14:paraId="1B82D705" w14:textId="77777777" w:rsidR="00041C6C" w:rsidRPr="00AA38F0" w:rsidRDefault="00041C6C" w:rsidP="00EA4B27">
      <w:pPr>
        <w:jc w:val="center"/>
        <w:rPr>
          <w:lang w:val="en-US"/>
        </w:rPr>
      </w:pPr>
    </w:p>
    <w:p w14:paraId="057F88FA" w14:textId="77777777" w:rsidR="004262EB" w:rsidRPr="00AA38F0" w:rsidRDefault="004262EB" w:rsidP="005F52A1">
      <w:pPr>
        <w:pStyle w:val="Heading2"/>
        <w:rPr>
          <w:lang w:val="en-US"/>
        </w:rPr>
      </w:pPr>
      <w:bookmarkStart w:id="29" w:name="_Toc483990896"/>
      <w:r w:rsidRPr="00AA38F0">
        <w:rPr>
          <w:lang w:val="en-US"/>
        </w:rPr>
        <w:lastRenderedPageBreak/>
        <w:t>Metadata of folders</w:t>
      </w:r>
      <w:bookmarkEnd w:id="29"/>
    </w:p>
    <w:p w14:paraId="08B68E1B" w14:textId="5EE40D95" w:rsidR="004262EB" w:rsidRPr="00AA38F0" w:rsidRDefault="004262EB" w:rsidP="004262EB">
      <w:pPr>
        <w:rPr>
          <w:lang w:val="en-US"/>
        </w:rPr>
      </w:pPr>
      <w:r w:rsidRPr="00AA38F0">
        <w:rPr>
          <w:lang w:val="en-US"/>
        </w:rPr>
        <w:t xml:space="preserve">See </w:t>
      </w:r>
      <w:r w:rsidRPr="00AA38F0">
        <w:rPr>
          <w:lang w:val="en-US"/>
        </w:rPr>
        <w:fldChar w:fldCharType="begin"/>
      </w:r>
      <w:r w:rsidRPr="00AA38F0">
        <w:rPr>
          <w:lang w:val="en-US"/>
        </w:rPr>
        <w:instrText xml:space="preserve"> REF _Ref386180764 \r \h  \* MERGEFORMAT </w:instrText>
      </w:r>
      <w:r w:rsidRPr="00AA38F0">
        <w:rPr>
          <w:lang w:val="en-US"/>
        </w:rPr>
      </w:r>
      <w:r w:rsidRPr="00AA38F0">
        <w:rPr>
          <w:lang w:val="en-US"/>
        </w:rPr>
        <w:fldChar w:fldCharType="separate"/>
      </w:r>
      <w:r w:rsidR="00400E77" w:rsidRPr="00AA38F0">
        <w:rPr>
          <w:lang w:val="en-US"/>
        </w:rPr>
        <w:t>15</w:t>
      </w:r>
      <w:r w:rsidRPr="00AA38F0">
        <w:rPr>
          <w:lang w:val="en-US"/>
        </w:rPr>
        <w:fldChar w:fldCharType="end"/>
      </w:r>
      <w:r w:rsidRPr="00AA38F0">
        <w:rPr>
          <w:lang w:val="en-US"/>
        </w:rPr>
        <w:t xml:space="preserve"> </w:t>
      </w:r>
      <w:r w:rsidRPr="00AA38F0">
        <w:rPr>
          <w:lang w:val="en-US"/>
        </w:rPr>
        <w:fldChar w:fldCharType="begin"/>
      </w:r>
      <w:r w:rsidRPr="00AA38F0">
        <w:rPr>
          <w:lang w:val="en-US"/>
        </w:rPr>
        <w:instrText xml:space="preserve"> REF _Ref386180765 \h  \* MERGEFORMAT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8505EC" w:rsidRPr="00AA38F0">
        <w:rPr>
          <w:lang w:val="en-US"/>
        </w:rPr>
        <w:t>.</w:t>
      </w:r>
    </w:p>
    <w:p w14:paraId="5E764686" w14:textId="77777777" w:rsidR="00F01B6F" w:rsidRPr="00AA38F0" w:rsidRDefault="00F01B6F" w:rsidP="005F52A1">
      <w:pPr>
        <w:pStyle w:val="Heading2"/>
        <w:rPr>
          <w:lang w:val="en-US"/>
        </w:rPr>
      </w:pPr>
      <w:bookmarkStart w:id="30" w:name="_Toc483990897"/>
      <w:r w:rsidRPr="00AA38F0">
        <w:rPr>
          <w:lang w:val="en-US"/>
        </w:rPr>
        <w:t>Move folders</w:t>
      </w:r>
      <w:bookmarkEnd w:id="30"/>
    </w:p>
    <w:p w14:paraId="7A7C5CAA" w14:textId="614098F0" w:rsidR="00F01B6F" w:rsidRPr="00AA38F0" w:rsidRDefault="00F01B6F" w:rsidP="00F01B6F">
      <w:pPr>
        <w:rPr>
          <w:lang w:val="en-US"/>
        </w:rPr>
      </w:pPr>
      <w:r w:rsidRPr="00AA38F0">
        <w:rPr>
          <w:lang w:val="en-US"/>
        </w:rPr>
        <w:t>By simpl</w:t>
      </w:r>
      <w:r w:rsidR="00E63367" w:rsidRPr="00AA38F0">
        <w:rPr>
          <w:lang w:val="en-US"/>
        </w:rPr>
        <w:t>y using the</w:t>
      </w:r>
      <w:r w:rsidRPr="00AA38F0">
        <w:rPr>
          <w:lang w:val="en-US"/>
        </w:rPr>
        <w:t xml:space="preserve"> drag and drop</w:t>
      </w:r>
      <w:r w:rsidR="00E63367" w:rsidRPr="00AA38F0">
        <w:rPr>
          <w:lang w:val="en-US"/>
        </w:rPr>
        <w:t xml:space="preserve"> functi</w:t>
      </w:r>
      <w:r w:rsidR="0084644E" w:rsidRPr="00AA38F0">
        <w:rPr>
          <w:lang w:val="en-US"/>
        </w:rPr>
        <w:t>on</w:t>
      </w:r>
      <w:r w:rsidR="00E63367" w:rsidRPr="00AA38F0">
        <w:rPr>
          <w:lang w:val="en-US"/>
        </w:rPr>
        <w:t>,</w:t>
      </w:r>
      <w:r w:rsidRPr="00AA38F0">
        <w:rPr>
          <w:lang w:val="en-US"/>
        </w:rPr>
        <w:t xml:space="preserve"> you can move </w:t>
      </w:r>
      <w:r w:rsidR="0084644E" w:rsidRPr="00AA38F0">
        <w:rPr>
          <w:lang w:val="en-US"/>
        </w:rPr>
        <w:t>on</w:t>
      </w:r>
      <w:r w:rsidR="00402F6A" w:rsidRPr="00AA38F0">
        <w:rPr>
          <w:lang w:val="en-US"/>
        </w:rPr>
        <w:t xml:space="preserve">e or more </w:t>
      </w:r>
      <w:r w:rsidRPr="00AA38F0">
        <w:rPr>
          <w:lang w:val="en-US"/>
        </w:rPr>
        <w:t>folder</w:t>
      </w:r>
      <w:r w:rsidR="00402F6A" w:rsidRPr="00AA38F0">
        <w:rPr>
          <w:lang w:val="en-US"/>
        </w:rPr>
        <w:t>s</w:t>
      </w:r>
      <w:r w:rsidRPr="00AA38F0">
        <w:rPr>
          <w:lang w:val="en-US"/>
        </w:rPr>
        <w:t xml:space="preserve"> to any locati</w:t>
      </w:r>
      <w:r w:rsidR="0084644E" w:rsidRPr="00AA38F0">
        <w:rPr>
          <w:lang w:val="en-US"/>
        </w:rPr>
        <w:t>on</w:t>
      </w:r>
      <w:r w:rsidRPr="00AA38F0">
        <w:rPr>
          <w:lang w:val="en-US"/>
        </w:rPr>
        <w:t xml:space="preserve"> in the tree.</w:t>
      </w:r>
      <w:r w:rsidR="00402F6A" w:rsidRPr="00AA38F0">
        <w:rPr>
          <w:lang w:val="en-US"/>
        </w:rPr>
        <w:t xml:space="preserve"> You can </w:t>
      </w:r>
      <w:r w:rsidR="001821D0" w:rsidRPr="00AA38F0">
        <w:rPr>
          <w:lang w:val="en-US"/>
        </w:rPr>
        <w:t>m</w:t>
      </w:r>
      <w:r w:rsidR="00402F6A" w:rsidRPr="00AA38F0">
        <w:rPr>
          <w:lang w:val="en-US"/>
        </w:rPr>
        <w:t>ove folders within the Navigati</w:t>
      </w:r>
      <w:r w:rsidR="0084644E" w:rsidRPr="00AA38F0">
        <w:rPr>
          <w:lang w:val="en-US"/>
        </w:rPr>
        <w:t>on</w:t>
      </w:r>
      <w:r w:rsidR="00402F6A" w:rsidRPr="00AA38F0">
        <w:rPr>
          <w:lang w:val="en-US"/>
        </w:rPr>
        <w:t xml:space="preserve"> pane or you can move folders from the </w:t>
      </w:r>
      <w:r w:rsidR="00E63367" w:rsidRPr="00AA38F0">
        <w:rPr>
          <w:lang w:val="en-US"/>
        </w:rPr>
        <w:t>D</w:t>
      </w:r>
      <w:r w:rsidR="00402F6A" w:rsidRPr="00AA38F0">
        <w:rPr>
          <w:lang w:val="en-US"/>
        </w:rPr>
        <w:t xml:space="preserve">etailed pane to the </w:t>
      </w:r>
      <w:r w:rsidR="00E63367" w:rsidRPr="00AA38F0">
        <w:rPr>
          <w:lang w:val="en-US"/>
        </w:rPr>
        <w:t>N</w:t>
      </w:r>
      <w:r w:rsidR="00402F6A" w:rsidRPr="00AA38F0">
        <w:rPr>
          <w:lang w:val="en-US"/>
        </w:rPr>
        <w:t>avigati</w:t>
      </w:r>
      <w:r w:rsidR="0084644E" w:rsidRPr="00AA38F0">
        <w:rPr>
          <w:lang w:val="en-US"/>
        </w:rPr>
        <w:t>on</w:t>
      </w:r>
      <w:r w:rsidR="00402F6A" w:rsidRPr="00AA38F0">
        <w:rPr>
          <w:lang w:val="en-US"/>
        </w:rPr>
        <w:t xml:space="preserve"> pane.</w:t>
      </w:r>
      <w:r w:rsidR="001821D0" w:rsidRPr="00AA38F0">
        <w:rPr>
          <w:lang w:val="en-US"/>
        </w:rPr>
        <w:t xml:space="preserve"> You </w:t>
      </w:r>
      <w:r w:rsidR="00E63367" w:rsidRPr="00AA38F0">
        <w:rPr>
          <w:lang w:val="en-US"/>
        </w:rPr>
        <w:t xml:space="preserve">will be </w:t>
      </w:r>
      <w:r w:rsidR="00212255" w:rsidRPr="00AA38F0">
        <w:rPr>
          <w:lang w:val="en-US"/>
        </w:rPr>
        <w:t>prom</w:t>
      </w:r>
      <w:r w:rsidR="00907D61" w:rsidRPr="00AA38F0">
        <w:rPr>
          <w:lang w:val="en-US"/>
        </w:rPr>
        <w:t>p</w:t>
      </w:r>
      <w:r w:rsidR="00212255" w:rsidRPr="00AA38F0">
        <w:rPr>
          <w:lang w:val="en-US"/>
        </w:rPr>
        <w:t xml:space="preserve">ted </w:t>
      </w:r>
      <w:r w:rsidR="001821D0" w:rsidRPr="00AA38F0">
        <w:rPr>
          <w:lang w:val="en-US"/>
        </w:rPr>
        <w:t>to c</w:t>
      </w:r>
      <w:r w:rsidR="0084644E" w:rsidRPr="00AA38F0">
        <w:rPr>
          <w:lang w:val="en-US"/>
        </w:rPr>
        <w:t>on</w:t>
      </w:r>
      <w:r w:rsidR="001821D0" w:rsidRPr="00AA38F0">
        <w:rPr>
          <w:lang w:val="en-US"/>
        </w:rPr>
        <w:t>firm you want to move the folders.</w:t>
      </w:r>
    </w:p>
    <w:p w14:paraId="0FFBEBBC" w14:textId="16A3BD00" w:rsidR="00F01B6F" w:rsidRPr="00AA38F0" w:rsidRDefault="00F01B6F" w:rsidP="00F01B6F">
      <w:pPr>
        <w:rPr>
          <w:lang w:val="en-US"/>
        </w:rPr>
      </w:pPr>
      <w:r w:rsidRPr="00AA38F0">
        <w:rPr>
          <w:lang w:val="en-US"/>
        </w:rPr>
        <w:t xml:space="preserve">Note that you need the appropriate rights to execute a move. You </w:t>
      </w:r>
      <w:r w:rsidR="00907D61" w:rsidRPr="00AA38F0">
        <w:rPr>
          <w:lang w:val="en-US"/>
        </w:rPr>
        <w:t xml:space="preserve">will </w:t>
      </w:r>
      <w:r w:rsidRPr="00AA38F0">
        <w:rPr>
          <w:lang w:val="en-US"/>
        </w:rPr>
        <w:t>need</w:t>
      </w:r>
      <w:r w:rsidR="00E63367" w:rsidRPr="00AA38F0">
        <w:rPr>
          <w:lang w:val="en-US"/>
        </w:rPr>
        <w:t>,</w:t>
      </w:r>
      <w:r w:rsidRPr="00AA38F0">
        <w:rPr>
          <w:lang w:val="en-US"/>
        </w:rPr>
        <w:t xml:space="preserve"> at </w:t>
      </w:r>
      <w:r w:rsidR="00E63367" w:rsidRPr="00AA38F0">
        <w:rPr>
          <w:lang w:val="en-US"/>
        </w:rPr>
        <w:t xml:space="preserve">a </w:t>
      </w:r>
      <w:r w:rsidRPr="00AA38F0">
        <w:rPr>
          <w:lang w:val="en-US"/>
        </w:rPr>
        <w:t>minimum</w:t>
      </w:r>
      <w:r w:rsidR="00E63367" w:rsidRPr="00AA38F0">
        <w:rPr>
          <w:lang w:val="en-US"/>
        </w:rPr>
        <w:t>,</w:t>
      </w:r>
      <w:r w:rsidRPr="00AA38F0">
        <w:rPr>
          <w:lang w:val="en-US"/>
        </w:rPr>
        <w:t xml:space="preserve"> folder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folder deleti</w:t>
      </w:r>
      <w:r w:rsidR="0084644E" w:rsidRPr="00AA38F0">
        <w:rPr>
          <w:lang w:val="en-US"/>
        </w:rPr>
        <w:t>on</w:t>
      </w:r>
      <w:r w:rsidRPr="00AA38F0">
        <w:rPr>
          <w:lang w:val="en-US"/>
        </w:rPr>
        <w:t xml:space="preserve"> rights in the original parent folder.</w:t>
      </w:r>
    </w:p>
    <w:p w14:paraId="4E8F3615" w14:textId="77777777" w:rsidR="00F01B6F" w:rsidRPr="00AA38F0" w:rsidRDefault="00F01B6F" w:rsidP="005F52A1">
      <w:pPr>
        <w:pStyle w:val="Heading2"/>
        <w:rPr>
          <w:lang w:val="en-US"/>
        </w:rPr>
      </w:pPr>
      <w:bookmarkStart w:id="31" w:name="_Toc483990898"/>
      <w:r w:rsidRPr="00AA38F0">
        <w:rPr>
          <w:lang w:val="en-US"/>
        </w:rPr>
        <w:t>Delete folder</w:t>
      </w:r>
      <w:bookmarkEnd w:id="31"/>
    </w:p>
    <w:p w14:paraId="671A929A" w14:textId="77777777" w:rsidR="00A668ED" w:rsidRPr="00AA38F0" w:rsidRDefault="00A668ED" w:rsidP="00A668ED">
      <w:pPr>
        <w:jc w:val="center"/>
        <w:rPr>
          <w:lang w:val="en-US"/>
        </w:rPr>
      </w:pPr>
      <w:r w:rsidRPr="00AA38F0">
        <w:rPr>
          <w:noProof/>
          <w:lang w:val="en-US" w:eastAsia="en-US"/>
        </w:rPr>
        <w:drawing>
          <wp:inline distT="0" distB="0" distL="0" distR="0" wp14:anchorId="6AB5CAFC" wp14:editId="5B390D2C">
            <wp:extent cx="1943100" cy="666750"/>
            <wp:effectExtent l="19050" t="19050" r="1905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43100" cy="666750"/>
                    </a:xfrm>
                    <a:prstGeom prst="rect">
                      <a:avLst/>
                    </a:prstGeom>
                    <a:ln>
                      <a:solidFill>
                        <a:schemeClr val="accent1"/>
                      </a:solidFill>
                    </a:ln>
                  </pic:spPr>
                </pic:pic>
              </a:graphicData>
            </a:graphic>
          </wp:inline>
        </w:drawing>
      </w:r>
    </w:p>
    <w:p w14:paraId="01770906" w14:textId="29E7FC1E" w:rsidR="00F01B6F" w:rsidRPr="00AA38F0" w:rsidRDefault="00F01B6F" w:rsidP="00103573">
      <w:pPr>
        <w:pStyle w:val="ListParagraph"/>
        <w:numPr>
          <w:ilvl w:val="0"/>
          <w:numId w:val="16"/>
        </w:numPr>
        <w:jc w:val="both"/>
        <w:rPr>
          <w:lang w:val="en-US"/>
        </w:rPr>
      </w:pPr>
      <w:r w:rsidRPr="00AA38F0">
        <w:rPr>
          <w:lang w:val="en-US"/>
        </w:rPr>
        <w:t xml:space="preserve">To delete a folder, click Delete </w:t>
      </w:r>
      <w:r w:rsidRPr="00AA38F0">
        <w:rPr>
          <w:noProof/>
          <w:lang w:val="en-US" w:eastAsia="en-US"/>
        </w:rPr>
        <w:drawing>
          <wp:inline distT="0" distB="0" distL="0" distR="0" wp14:anchorId="36BB32D7" wp14:editId="469A447C">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AA38F0">
        <w:rPr>
          <w:lang w:val="en-US"/>
        </w:rPr>
        <w:t>.</w:t>
      </w:r>
    </w:p>
    <w:p w14:paraId="4EA1CDF2" w14:textId="493035AB" w:rsidR="00F01B6F" w:rsidRPr="00AA38F0" w:rsidRDefault="00F01B6F" w:rsidP="00F01B6F">
      <w:pPr>
        <w:rPr>
          <w:lang w:val="en-US"/>
        </w:rPr>
      </w:pPr>
      <w:r w:rsidRPr="00AA38F0">
        <w:rPr>
          <w:lang w:val="en-US"/>
        </w:rPr>
        <w:t>You will be able to res</w:t>
      </w:r>
      <w:r w:rsidR="000B38EB" w:rsidRPr="00AA38F0">
        <w:rPr>
          <w:lang w:val="en-US"/>
        </w:rPr>
        <w:t xml:space="preserve">tore the folder by clicking </w:t>
      </w:r>
      <w:r w:rsidR="0084644E" w:rsidRPr="00AA38F0">
        <w:rPr>
          <w:lang w:val="en-US"/>
        </w:rPr>
        <w:t xml:space="preserve">on the </w:t>
      </w:r>
      <w:r w:rsidRPr="00AA38F0">
        <w:rPr>
          <w:lang w:val="en-US"/>
        </w:rPr>
        <w:t>W</w:t>
      </w:r>
      <w:r w:rsidR="000B38EB" w:rsidRPr="00AA38F0">
        <w:rPr>
          <w:lang w:val="en-US"/>
        </w:rPr>
        <w:t>indow</w:t>
      </w:r>
      <w:r w:rsidR="00C0031C" w:rsidRPr="00AA38F0">
        <w:rPr>
          <w:lang w:val="en-US"/>
        </w:rPr>
        <w:t>/</w:t>
      </w:r>
      <w:r w:rsidRPr="00AA38F0">
        <w:rPr>
          <w:lang w:val="en-US"/>
        </w:rPr>
        <w:t>Recycle B</w:t>
      </w:r>
      <w:r w:rsidR="000B38EB" w:rsidRPr="00AA38F0">
        <w:rPr>
          <w:lang w:val="en-US"/>
        </w:rPr>
        <w:t>in</w:t>
      </w:r>
      <w:r w:rsidR="00C0031C" w:rsidRPr="00AA38F0">
        <w:rPr>
          <w:lang w:val="en-US"/>
        </w:rPr>
        <w:t xml:space="preserve"> option</w:t>
      </w:r>
      <w:r w:rsidRPr="00AA38F0">
        <w:rPr>
          <w:lang w:val="en-US"/>
        </w:rPr>
        <w:t>.</w:t>
      </w:r>
      <w:r w:rsidR="006A62D2" w:rsidRPr="00AA38F0">
        <w:rPr>
          <w:lang w:val="en-US"/>
        </w:rPr>
        <w:t xml:space="preserve"> See </w:t>
      </w:r>
      <w:r w:rsidR="00AD3635" w:rsidRPr="00AA38F0">
        <w:rPr>
          <w:lang w:val="en-US"/>
        </w:rPr>
        <w:fldChar w:fldCharType="begin"/>
      </w:r>
      <w:r w:rsidR="00AD3635" w:rsidRPr="00AA38F0">
        <w:rPr>
          <w:lang w:val="en-US"/>
        </w:rPr>
        <w:instrText xml:space="preserve"> REF _Ref323741932 \h </w:instrText>
      </w:r>
      <w:r w:rsidR="00AD3635" w:rsidRPr="00AA38F0">
        <w:rPr>
          <w:lang w:val="en-US"/>
        </w:rPr>
      </w:r>
      <w:r w:rsidR="00AD3635" w:rsidRPr="00AA38F0">
        <w:rPr>
          <w:lang w:val="en-US"/>
        </w:rPr>
        <w:fldChar w:fldCharType="separate"/>
      </w:r>
      <w:r w:rsidR="00400E77" w:rsidRPr="00AA38F0">
        <w:rPr>
          <w:lang w:val="en-US"/>
        </w:rPr>
        <w:t>Recycle bin</w:t>
      </w:r>
      <w:r w:rsidR="00AD3635" w:rsidRPr="00AA38F0">
        <w:rPr>
          <w:lang w:val="en-US"/>
        </w:rPr>
        <w:fldChar w:fldCharType="end"/>
      </w:r>
      <w:r w:rsidR="006A62D2" w:rsidRPr="00AA38F0">
        <w:rPr>
          <w:lang w:val="en-US"/>
        </w:rPr>
        <w:t>.</w:t>
      </w:r>
    </w:p>
    <w:p w14:paraId="3066A18C" w14:textId="77777777" w:rsidR="00F01B6F" w:rsidRPr="00AA38F0" w:rsidRDefault="00F01B6F" w:rsidP="005F52A1">
      <w:pPr>
        <w:pStyle w:val="Heading2"/>
        <w:rPr>
          <w:lang w:val="en-US"/>
        </w:rPr>
      </w:pPr>
      <w:bookmarkStart w:id="32" w:name="_Toc483990899"/>
      <w:r w:rsidRPr="00AA38F0">
        <w:rPr>
          <w:lang w:val="en-US"/>
        </w:rPr>
        <w:t xml:space="preserve">Copy </w:t>
      </w:r>
      <w:r w:rsidR="004D6108" w:rsidRPr="00AA38F0">
        <w:rPr>
          <w:lang w:val="en-US"/>
        </w:rPr>
        <w:t xml:space="preserve">folder </w:t>
      </w:r>
      <w:r w:rsidRPr="00AA38F0">
        <w:rPr>
          <w:lang w:val="en-US"/>
        </w:rPr>
        <w:t>link</w:t>
      </w:r>
      <w:bookmarkEnd w:id="32"/>
    </w:p>
    <w:p w14:paraId="6C5034A0" w14:textId="77777777" w:rsidR="00A668ED" w:rsidRPr="00AA38F0" w:rsidRDefault="00751B14" w:rsidP="00FE3C09">
      <w:pPr>
        <w:jc w:val="center"/>
        <w:rPr>
          <w:lang w:val="en-US"/>
        </w:rPr>
      </w:pPr>
      <w:r w:rsidRPr="00AA38F0">
        <w:rPr>
          <w:noProof/>
          <w:lang w:val="en-US" w:eastAsia="en-US"/>
        </w:rPr>
        <w:drawing>
          <wp:inline distT="0" distB="0" distL="0" distR="0" wp14:anchorId="274235D8" wp14:editId="32186F6B">
            <wp:extent cx="1943371" cy="647790"/>
            <wp:effectExtent l="19050" t="19050" r="19050" b="190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371" cy="647790"/>
                    </a:xfrm>
                    <a:prstGeom prst="rect">
                      <a:avLst/>
                    </a:prstGeom>
                    <a:ln>
                      <a:solidFill>
                        <a:schemeClr val="accent1"/>
                      </a:solidFill>
                    </a:ln>
                  </pic:spPr>
                </pic:pic>
              </a:graphicData>
            </a:graphic>
          </wp:inline>
        </w:drawing>
      </w:r>
    </w:p>
    <w:p w14:paraId="5BFFC3E0" w14:textId="5B0266D2" w:rsidR="00F01B6F" w:rsidRPr="00AA38F0" w:rsidRDefault="00F01B6F" w:rsidP="00F01B6F">
      <w:pPr>
        <w:rPr>
          <w:lang w:val="en-US"/>
        </w:rPr>
      </w:pPr>
      <w:r w:rsidRPr="00AA38F0">
        <w:rPr>
          <w:lang w:val="en-US"/>
        </w:rPr>
        <w:t>You can copy a link</w:t>
      </w:r>
      <w:r w:rsidR="00C0031C" w:rsidRPr="00AA38F0">
        <w:rPr>
          <w:lang w:val="en-US"/>
        </w:rPr>
        <w:t>,</w:t>
      </w:r>
      <w:r w:rsidRPr="00AA38F0">
        <w:rPr>
          <w:lang w:val="en-US"/>
        </w:rPr>
        <w:t xml:space="preserve"> </w:t>
      </w:r>
      <w:r w:rsidR="000F5698" w:rsidRPr="00AA38F0">
        <w:rPr>
          <w:lang w:val="en-US"/>
        </w:rPr>
        <w:t>c</w:t>
      </w:r>
      <w:r w:rsidR="0084644E" w:rsidRPr="00AA38F0">
        <w:rPr>
          <w:lang w:val="en-US"/>
        </w:rPr>
        <w:t>on</w:t>
      </w:r>
      <w:r w:rsidR="000F5698" w:rsidRPr="00AA38F0">
        <w:rPr>
          <w:lang w:val="en-US"/>
        </w:rPr>
        <w:t>taining a</w:t>
      </w:r>
      <w:r w:rsidRPr="00AA38F0">
        <w:rPr>
          <w:lang w:val="en-US"/>
        </w:rPr>
        <w:t xml:space="preserve"> folder address</w:t>
      </w:r>
      <w:r w:rsidR="00C0031C" w:rsidRPr="00AA38F0">
        <w:rPr>
          <w:lang w:val="en-US"/>
        </w:rPr>
        <w:t>,</w:t>
      </w:r>
      <w:r w:rsidRPr="00AA38F0">
        <w:rPr>
          <w:lang w:val="en-US"/>
        </w:rPr>
        <w:t xml:space="preserve"> to an email</w:t>
      </w:r>
      <w:r w:rsidR="0066566B" w:rsidRPr="00AA38F0">
        <w:rPr>
          <w:lang w:val="en-US"/>
        </w:rPr>
        <w:t xml:space="preserve"> or a document</w:t>
      </w:r>
      <w:r w:rsidRPr="00AA38F0">
        <w:rPr>
          <w:lang w:val="en-US"/>
        </w:rPr>
        <w:t>. Provide</w:t>
      </w:r>
      <w:r w:rsidR="0066566B" w:rsidRPr="00AA38F0">
        <w:rPr>
          <w:lang w:val="en-US"/>
        </w:rPr>
        <w:t>d</w:t>
      </w:r>
      <w:r w:rsidRPr="00AA38F0">
        <w:rPr>
          <w:lang w:val="en-US"/>
        </w:rPr>
        <w:t xml:space="preserve"> the receiving party has access rights, clicking the link will open the Alfresco </w:t>
      </w:r>
      <w:r w:rsidR="00C0031C" w:rsidRPr="00AA38F0">
        <w:rPr>
          <w:lang w:val="en-US"/>
        </w:rPr>
        <w:t>b</w:t>
      </w:r>
      <w:r w:rsidRPr="00AA38F0">
        <w:rPr>
          <w:lang w:val="en-US"/>
        </w:rPr>
        <w:t>rowser and</w:t>
      </w:r>
      <w:r w:rsidR="00650C85">
        <w:rPr>
          <w:lang w:val="en-US"/>
        </w:rPr>
        <w:t xml:space="preserve"> </w:t>
      </w:r>
      <w:r w:rsidR="00C0031C" w:rsidRPr="00AA38F0">
        <w:rPr>
          <w:lang w:val="en-US"/>
        </w:rPr>
        <w:t>display</w:t>
      </w:r>
      <w:r w:rsidRPr="00AA38F0">
        <w:rPr>
          <w:lang w:val="en-US"/>
        </w:rPr>
        <w:t xml:space="preserve"> the folder and its c</w:t>
      </w:r>
      <w:r w:rsidR="0084644E" w:rsidRPr="00AA38F0">
        <w:rPr>
          <w:lang w:val="en-US"/>
        </w:rPr>
        <w:t>on</w:t>
      </w:r>
      <w:r w:rsidRPr="00AA38F0">
        <w:rPr>
          <w:lang w:val="en-US"/>
        </w:rPr>
        <w:t xml:space="preserve">tent. </w:t>
      </w:r>
    </w:p>
    <w:p w14:paraId="7E2B6131" w14:textId="77777777" w:rsidR="00CD5F09" w:rsidRDefault="00CD5F09">
      <w:pPr>
        <w:spacing w:after="200" w:line="276" w:lineRule="auto"/>
        <w:rPr>
          <w:rFonts w:asciiTheme="majorHAnsi" w:hAnsiTheme="majorHAnsi"/>
          <w:caps/>
          <w:color w:val="5E878F"/>
          <w:spacing w:val="20"/>
          <w:sz w:val="28"/>
          <w:szCs w:val="28"/>
          <w:lang w:val="en-US"/>
        </w:rPr>
      </w:pPr>
      <w:bookmarkStart w:id="33" w:name="_Toc483990900"/>
      <w:r>
        <w:rPr>
          <w:lang w:val="en-US"/>
        </w:rPr>
        <w:br w:type="page"/>
      </w:r>
    </w:p>
    <w:p w14:paraId="7E0A5BFC" w14:textId="46E945E6" w:rsidR="00D16034" w:rsidRPr="00AA38F0" w:rsidRDefault="00D16034" w:rsidP="00D16034">
      <w:pPr>
        <w:pStyle w:val="Heading2"/>
        <w:rPr>
          <w:lang w:val="en-US"/>
        </w:rPr>
      </w:pPr>
      <w:r w:rsidRPr="00AA38F0">
        <w:rPr>
          <w:lang w:val="en-US"/>
        </w:rPr>
        <w:lastRenderedPageBreak/>
        <w:t>Copy Fred Link</w:t>
      </w:r>
      <w:bookmarkEnd w:id="33"/>
    </w:p>
    <w:p w14:paraId="6E77DD29" w14:textId="106FB5B8" w:rsidR="00A668ED" w:rsidRPr="00AA38F0" w:rsidRDefault="00A668ED" w:rsidP="00FE3C09">
      <w:pPr>
        <w:jc w:val="center"/>
        <w:rPr>
          <w:lang w:val="en-US"/>
        </w:rPr>
      </w:pPr>
    </w:p>
    <w:p w14:paraId="5650F8ED" w14:textId="64DEF543" w:rsidR="00653E38" w:rsidRDefault="00D16034" w:rsidP="00F01B6F">
      <w:pPr>
        <w:rPr>
          <w:lang w:val="en-US"/>
        </w:rPr>
      </w:pPr>
      <w:r w:rsidRPr="00AA38F0">
        <w:rPr>
          <w:lang w:val="en-US"/>
        </w:rPr>
        <w:t xml:space="preserve">This </w:t>
      </w:r>
      <w:r w:rsidR="00C34552" w:rsidRPr="00AA38F0">
        <w:rPr>
          <w:lang w:val="en-US"/>
        </w:rPr>
        <w:t>copies</w:t>
      </w:r>
      <w:r w:rsidRPr="00AA38F0">
        <w:rPr>
          <w:lang w:val="en-US"/>
        </w:rPr>
        <w:t xml:space="preserve"> a link </w:t>
      </w:r>
      <w:r w:rsidR="0048383B" w:rsidRPr="00AA38F0">
        <w:rPr>
          <w:lang w:val="en-US"/>
        </w:rPr>
        <w:t xml:space="preserve">that </w:t>
      </w:r>
      <w:r w:rsidR="00DC14FF">
        <w:rPr>
          <w:lang w:val="en-US"/>
        </w:rPr>
        <w:t>will open</w:t>
      </w:r>
      <w:r w:rsidRPr="00AA38F0">
        <w:rPr>
          <w:lang w:val="en-US"/>
        </w:rPr>
        <w:t xml:space="preserve"> a new tab in the Fred applicati</w:t>
      </w:r>
      <w:r w:rsidR="0084644E" w:rsidRPr="00AA38F0">
        <w:rPr>
          <w:lang w:val="en-US"/>
        </w:rPr>
        <w:t>on</w:t>
      </w:r>
      <w:r w:rsidR="0048383B" w:rsidRPr="00AA38F0">
        <w:rPr>
          <w:lang w:val="en-US"/>
        </w:rPr>
        <w:t>,</w:t>
      </w:r>
      <w:r w:rsidRPr="00AA38F0">
        <w:rPr>
          <w:lang w:val="en-US"/>
        </w:rPr>
        <w:t xml:space="preserve"> </w:t>
      </w:r>
      <w:r w:rsidR="0048383B" w:rsidRPr="00AA38F0">
        <w:rPr>
          <w:lang w:val="en-US"/>
        </w:rPr>
        <w:t>with</w:t>
      </w:r>
      <w:r w:rsidRPr="00AA38F0">
        <w:rPr>
          <w:lang w:val="en-US"/>
        </w:rPr>
        <w:t xml:space="preserve"> the folder </w:t>
      </w:r>
      <w:r w:rsidR="00C848E7" w:rsidRPr="00AA38F0">
        <w:rPr>
          <w:lang w:val="en-US"/>
        </w:rPr>
        <w:t xml:space="preserve">highlighted in the </w:t>
      </w:r>
      <w:r w:rsidR="0048383B" w:rsidRPr="00AA38F0">
        <w:rPr>
          <w:lang w:val="en-US"/>
        </w:rPr>
        <w:t>D</w:t>
      </w:r>
      <w:r w:rsidR="00C848E7" w:rsidRPr="00AA38F0">
        <w:rPr>
          <w:lang w:val="en-US"/>
        </w:rPr>
        <w:t>etail</w:t>
      </w:r>
      <w:r w:rsidR="00B51054">
        <w:rPr>
          <w:lang w:val="en-US"/>
        </w:rPr>
        <w:t>s</w:t>
      </w:r>
      <w:r w:rsidR="00C848E7" w:rsidRPr="00AA38F0">
        <w:rPr>
          <w:lang w:val="en-US"/>
        </w:rPr>
        <w:t xml:space="preserve"> pane.</w:t>
      </w:r>
    </w:p>
    <w:p w14:paraId="2170D248" w14:textId="77777777" w:rsidR="00653E38" w:rsidRDefault="00653E38" w:rsidP="00653E38">
      <w:pPr>
        <w:jc w:val="center"/>
        <w:rPr>
          <w:lang w:val="en-US"/>
        </w:rPr>
      </w:pPr>
      <w:r w:rsidRPr="00AA38F0">
        <w:rPr>
          <w:noProof/>
          <w:lang w:val="en-US" w:eastAsia="en-US"/>
        </w:rPr>
        <w:drawing>
          <wp:inline distT="0" distB="0" distL="0" distR="0" wp14:anchorId="5E01E934" wp14:editId="0A5C6515">
            <wp:extent cx="1669415" cy="548005"/>
            <wp:effectExtent l="19050" t="19050" r="26035" b="234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9415" cy="548005"/>
                    </a:xfrm>
                    <a:prstGeom prst="rect">
                      <a:avLst/>
                    </a:prstGeom>
                    <a:ln>
                      <a:solidFill>
                        <a:schemeClr val="accent1"/>
                      </a:solidFill>
                    </a:ln>
                  </pic:spPr>
                </pic:pic>
              </a:graphicData>
            </a:graphic>
          </wp:inline>
        </w:drawing>
      </w:r>
    </w:p>
    <w:p w14:paraId="480C63F7" w14:textId="288EE126" w:rsidR="00653E38" w:rsidRPr="00AA38F0" w:rsidRDefault="00653E38" w:rsidP="00653E38">
      <w:pPr>
        <w:jc w:val="center"/>
        <w:rPr>
          <w:lang w:val="en-US"/>
        </w:rPr>
      </w:pPr>
      <w:r>
        <w:rPr>
          <w:noProof/>
          <w:lang w:val="en-US" w:eastAsia="en-US"/>
        </w:rPr>
        <w:drawing>
          <wp:inline distT="0" distB="0" distL="0" distR="0" wp14:anchorId="578A735D" wp14:editId="7578915F">
            <wp:extent cx="5287010" cy="2561590"/>
            <wp:effectExtent l="152400" t="152400" r="370840" b="3530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010" cy="2561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750828" w14:textId="12C80644" w:rsidR="00650C85" w:rsidRDefault="00C37D9D" w:rsidP="00F01B6F">
      <w:pPr>
        <w:rPr>
          <w:rStyle w:val="Hyperlink"/>
        </w:rPr>
      </w:pPr>
      <w:hyperlink r:id="rId60" w:history="1">
        <w:r w:rsidR="00650C85">
          <w:rPr>
            <w:rStyle w:val="Hyperlink"/>
          </w:rPr>
          <w:t>Mailbox</w:t>
        </w:r>
      </w:hyperlink>
    </w:p>
    <w:p w14:paraId="4C269809" w14:textId="2EDB2ACA" w:rsidR="000565C3" w:rsidRPr="00AA38F0" w:rsidRDefault="000565C3" w:rsidP="006D0CFB">
      <w:pPr>
        <w:rPr>
          <w:lang w:val="en-US"/>
        </w:rPr>
      </w:pPr>
      <w:r w:rsidRPr="00AA38F0">
        <w:rPr>
          <w:lang w:val="en-US"/>
        </w:rPr>
        <w:t xml:space="preserve">You can </w:t>
      </w:r>
      <w:r w:rsidR="00B51054">
        <w:rPr>
          <w:lang w:val="en-US"/>
        </w:rPr>
        <w:t>add</w:t>
      </w:r>
      <w:r w:rsidR="00BC18C1">
        <w:rPr>
          <w:lang w:val="en-US"/>
        </w:rPr>
        <w:t xml:space="preserve"> </w:t>
      </w:r>
      <w:r w:rsidRPr="00AA38F0">
        <w:rPr>
          <w:lang w:val="en-US"/>
        </w:rPr>
        <w:t xml:space="preserve">the Fred link as a hyperlink into a document or an e-mail by </w:t>
      </w:r>
      <w:r w:rsidR="0048383B" w:rsidRPr="00AA38F0">
        <w:rPr>
          <w:lang w:val="en-US"/>
        </w:rPr>
        <w:t>selecting the</w:t>
      </w:r>
      <w:r w:rsidR="00BC18C1">
        <w:rPr>
          <w:lang w:val="en-US"/>
        </w:rPr>
        <w:t xml:space="preserve"> </w:t>
      </w:r>
      <w:r w:rsidR="00B51054">
        <w:rPr>
          <w:lang w:val="en-US"/>
        </w:rPr>
        <w:t xml:space="preserve">Mailbox </w:t>
      </w:r>
      <w:r w:rsidR="00BC18C1">
        <w:rPr>
          <w:lang w:val="en-US"/>
        </w:rPr>
        <w:t>option</w:t>
      </w:r>
      <w:r w:rsidR="0048383B" w:rsidRPr="00AA38F0">
        <w:rPr>
          <w:lang w:val="en-US"/>
        </w:rPr>
        <w:t>,</w:t>
      </w:r>
      <w:r w:rsidRPr="00AA38F0">
        <w:rPr>
          <w:lang w:val="en-US"/>
        </w:rPr>
        <w:t xml:space="preserve"> an</w:t>
      </w:r>
      <w:r w:rsidR="00BC18C1">
        <w:rPr>
          <w:lang w:val="en-US"/>
        </w:rPr>
        <w:t>d pasting the Fred link</w:t>
      </w:r>
      <w:r w:rsidRPr="00AA38F0">
        <w:rPr>
          <w:lang w:val="en-US"/>
        </w:rPr>
        <w:t>.</w:t>
      </w:r>
    </w:p>
    <w:p w14:paraId="7FA363C3" w14:textId="2104CF3E" w:rsidR="000511EB" w:rsidRPr="00AA38F0" w:rsidRDefault="00545A0B" w:rsidP="005F52A1">
      <w:pPr>
        <w:pStyle w:val="Heading2"/>
        <w:rPr>
          <w:lang w:val="en-US"/>
        </w:rPr>
      </w:pPr>
      <w:bookmarkStart w:id="34" w:name="_Toc483990901"/>
      <w:r w:rsidRPr="00AA38F0">
        <w:rPr>
          <w:lang w:val="en-US"/>
        </w:rPr>
        <w:t xml:space="preserve">Create </w:t>
      </w:r>
      <w:r w:rsidR="00C124B4" w:rsidRPr="00AA38F0">
        <w:rPr>
          <w:lang w:val="en-US"/>
        </w:rPr>
        <w:t xml:space="preserve">a </w:t>
      </w:r>
      <w:r w:rsidR="00886771" w:rsidRPr="00AA38F0">
        <w:rPr>
          <w:lang w:val="en-US"/>
        </w:rPr>
        <w:t>N</w:t>
      </w:r>
      <w:r w:rsidR="000511EB" w:rsidRPr="00AA38F0">
        <w:rPr>
          <w:lang w:val="en-US"/>
        </w:rPr>
        <w:t>ew document</w:t>
      </w:r>
      <w:r w:rsidR="00E6554C">
        <w:rPr>
          <w:lang w:val="en-US"/>
        </w:rPr>
        <w:t xml:space="preserve"> (Enhanced)</w:t>
      </w:r>
      <w:bookmarkEnd w:id="34"/>
    </w:p>
    <w:p w14:paraId="09D5E3C5" w14:textId="77777777" w:rsidR="00A945ED" w:rsidRDefault="00F9328A" w:rsidP="006D0CFB">
      <w:pPr>
        <w:rPr>
          <w:lang w:val="en-US"/>
        </w:rPr>
      </w:pPr>
      <w:r w:rsidRPr="00AA38F0">
        <w:rPr>
          <w:lang w:val="en-US"/>
        </w:rPr>
        <w:t xml:space="preserve"> </w:t>
      </w:r>
      <w:r w:rsidR="000511EB" w:rsidRPr="00AA38F0">
        <w:rPr>
          <w:lang w:val="en-US"/>
        </w:rPr>
        <w:t xml:space="preserve">“New Document” will allow you to create a new document in Fred from templates previously defined </w:t>
      </w:r>
      <w:r w:rsidR="0084644E" w:rsidRPr="00AA38F0">
        <w:rPr>
          <w:lang w:val="en-US"/>
        </w:rPr>
        <w:t>on</w:t>
      </w:r>
      <w:r w:rsidR="000511EB" w:rsidRPr="00AA38F0">
        <w:rPr>
          <w:lang w:val="en-US"/>
        </w:rPr>
        <w:t xml:space="preserve"> the Alfresco server.</w:t>
      </w:r>
    </w:p>
    <w:p w14:paraId="7226C892" w14:textId="2C95CC93" w:rsidR="000511EB" w:rsidRPr="00AA38F0" w:rsidRDefault="00F9328A" w:rsidP="006D0CFB">
      <w:pPr>
        <w:rPr>
          <w:lang w:val="en-US"/>
        </w:rPr>
      </w:pPr>
      <w:r w:rsidRPr="00F9328A">
        <w:rPr>
          <w:noProof/>
          <w:lang w:val="en-US" w:eastAsia="en-US"/>
        </w:rPr>
        <w:lastRenderedPageBreak/>
        <w:t xml:space="preserve"> </w:t>
      </w:r>
      <w:r>
        <w:rPr>
          <w:noProof/>
          <w:lang w:val="en-US" w:eastAsia="en-US"/>
        </w:rPr>
        <w:drawing>
          <wp:inline distT="0" distB="0" distL="0" distR="0" wp14:anchorId="21FD8BD1" wp14:editId="16E99CFB">
            <wp:extent cx="4261485" cy="2833370"/>
            <wp:effectExtent l="152400" t="152400" r="367665" b="367030"/>
            <wp:docPr id="67" name="Picture 67"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1485" cy="2833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E97F46" w14:textId="04C1FF11" w:rsidR="00913906" w:rsidRPr="00AA38F0" w:rsidRDefault="002A04AD" w:rsidP="0083099B">
      <w:pPr>
        <w:rPr>
          <w:lang w:val="en-US"/>
        </w:rPr>
      </w:pPr>
      <w:r w:rsidRPr="00AA38F0">
        <w:rPr>
          <w:lang w:val="en-US"/>
        </w:rPr>
        <w:t>An</w:t>
      </w:r>
      <w:r w:rsidR="00B4553C" w:rsidRPr="00AA38F0">
        <w:rPr>
          <w:lang w:val="en-US"/>
        </w:rPr>
        <w:t xml:space="preserve"> </w:t>
      </w:r>
      <w:r w:rsidR="00913906" w:rsidRPr="00AA38F0">
        <w:rPr>
          <w:lang w:val="en-US"/>
        </w:rPr>
        <w:t>Administrator</w:t>
      </w:r>
      <w:r w:rsidRPr="00AA38F0">
        <w:rPr>
          <w:lang w:val="en-US"/>
        </w:rPr>
        <w:t>,</w:t>
      </w:r>
      <w:r w:rsidR="001C5435" w:rsidRPr="00AA38F0">
        <w:rPr>
          <w:lang w:val="en-US"/>
        </w:rPr>
        <w:t xml:space="preserve"> or </w:t>
      </w:r>
      <w:r w:rsidRPr="00AA38F0">
        <w:rPr>
          <w:lang w:val="en-US"/>
        </w:rPr>
        <w:t xml:space="preserve">a </w:t>
      </w:r>
      <w:r w:rsidR="001C5435" w:rsidRPr="00AA38F0">
        <w:rPr>
          <w:lang w:val="en-US"/>
        </w:rPr>
        <w:t>user with the appropriate rights</w:t>
      </w:r>
      <w:r w:rsidRPr="00AA38F0">
        <w:rPr>
          <w:lang w:val="en-US"/>
        </w:rPr>
        <w:t xml:space="preserve">, can add </w:t>
      </w:r>
      <w:r w:rsidR="000F0293" w:rsidRPr="00AA38F0">
        <w:rPr>
          <w:lang w:val="en-US"/>
        </w:rPr>
        <w:t xml:space="preserve">a </w:t>
      </w:r>
      <w:r w:rsidRPr="00AA38F0">
        <w:rPr>
          <w:lang w:val="en-US"/>
        </w:rPr>
        <w:t>new template document</w:t>
      </w:r>
      <w:r w:rsidR="00BC18C1">
        <w:rPr>
          <w:lang w:val="en-US"/>
        </w:rPr>
        <w:t>s</w:t>
      </w:r>
      <w:r w:rsidRPr="00AA38F0">
        <w:rPr>
          <w:lang w:val="en-US"/>
        </w:rPr>
        <w:t xml:space="preserve"> to a </w:t>
      </w:r>
      <w:r w:rsidR="00BC18C1">
        <w:rPr>
          <w:lang w:val="en-US"/>
        </w:rPr>
        <w:t>server</w:t>
      </w:r>
      <w:r w:rsidR="00913906" w:rsidRPr="00AA38F0">
        <w:rPr>
          <w:lang w:val="en-US"/>
        </w:rPr>
        <w:t>.</w:t>
      </w:r>
      <w:r w:rsidR="00B4553C" w:rsidRPr="00AA38F0">
        <w:rPr>
          <w:lang w:val="en-US"/>
        </w:rPr>
        <w:t xml:space="preserve"> </w:t>
      </w:r>
      <w:r w:rsidR="0084644E" w:rsidRPr="00AA38F0">
        <w:rPr>
          <w:lang w:val="en-US"/>
        </w:rPr>
        <w:t>On</w:t>
      </w:r>
      <w:r w:rsidR="0011406C" w:rsidRPr="00AA38F0">
        <w:rPr>
          <w:lang w:val="en-US"/>
        </w:rPr>
        <w:t>ce</w:t>
      </w:r>
      <w:r w:rsidR="00B4553C" w:rsidRPr="00AA38F0">
        <w:rPr>
          <w:lang w:val="en-US"/>
        </w:rPr>
        <w:t xml:space="preserve"> a template document is added to the folder Company</w:t>
      </w:r>
      <w:r w:rsidR="00FF6EF7" w:rsidRPr="00AA38F0">
        <w:rPr>
          <w:lang w:val="en-US"/>
        </w:rPr>
        <w:t xml:space="preserve"> Home/Data Dicti</w:t>
      </w:r>
      <w:r w:rsidR="0084644E" w:rsidRPr="00AA38F0">
        <w:rPr>
          <w:lang w:val="en-US"/>
        </w:rPr>
        <w:t>on</w:t>
      </w:r>
      <w:r w:rsidR="00FF6EF7" w:rsidRPr="00AA38F0">
        <w:rPr>
          <w:lang w:val="en-US"/>
        </w:rPr>
        <w:t>ary/Document t</w:t>
      </w:r>
      <w:r w:rsidR="00B4553C" w:rsidRPr="00AA38F0">
        <w:rPr>
          <w:lang w:val="en-US"/>
        </w:rPr>
        <w:t xml:space="preserve">emplates, it becomes available to </w:t>
      </w:r>
      <w:r w:rsidRPr="00AA38F0">
        <w:rPr>
          <w:lang w:val="en-US"/>
        </w:rPr>
        <w:t xml:space="preserve">all </w:t>
      </w:r>
      <w:r w:rsidR="00B4553C" w:rsidRPr="00AA38F0">
        <w:rPr>
          <w:lang w:val="en-US"/>
        </w:rPr>
        <w:t>users.</w:t>
      </w:r>
    </w:p>
    <w:p w14:paraId="1CC4928C" w14:textId="5112CD43" w:rsidR="0011406C" w:rsidRDefault="0011406C" w:rsidP="0011406C">
      <w:pPr>
        <w:rPr>
          <w:lang w:val="en-US"/>
        </w:rPr>
      </w:pPr>
      <w:r w:rsidRPr="00AA38F0">
        <w:rPr>
          <w:lang w:val="en-US"/>
        </w:rPr>
        <w:t xml:space="preserve">You can set document type and metadata values for templates. The documents created from </w:t>
      </w:r>
      <w:r w:rsidR="002A04AD" w:rsidRPr="00AA38F0">
        <w:rPr>
          <w:lang w:val="en-US"/>
        </w:rPr>
        <w:t>a</w:t>
      </w:r>
      <w:r w:rsidR="000F0223" w:rsidRPr="00AA38F0">
        <w:rPr>
          <w:lang w:val="en-US"/>
        </w:rPr>
        <w:t xml:space="preserve"> template</w:t>
      </w:r>
      <w:r w:rsidRPr="00AA38F0">
        <w:rPr>
          <w:lang w:val="en-US"/>
        </w:rPr>
        <w:t xml:space="preserve"> will automatically inherit the template</w:t>
      </w:r>
      <w:r w:rsidR="002A04AD" w:rsidRPr="00AA38F0">
        <w:rPr>
          <w:lang w:val="en-US"/>
        </w:rPr>
        <w:t>’</w:t>
      </w:r>
      <w:r w:rsidRPr="00AA38F0">
        <w:rPr>
          <w:lang w:val="en-US"/>
        </w:rPr>
        <w:t xml:space="preserve">s </w:t>
      </w:r>
      <w:r w:rsidR="00BC18C1">
        <w:rPr>
          <w:lang w:val="en-US"/>
        </w:rPr>
        <w:t xml:space="preserve">document type and </w:t>
      </w:r>
      <w:r w:rsidRPr="00AA38F0">
        <w:rPr>
          <w:lang w:val="en-US"/>
        </w:rPr>
        <w:t>metadata.</w:t>
      </w:r>
    </w:p>
    <w:p w14:paraId="59595589" w14:textId="3345C225" w:rsidR="00E6554C" w:rsidRDefault="00E6554C" w:rsidP="0011406C">
      <w:pPr>
        <w:rPr>
          <w:lang w:val="en-US"/>
        </w:rPr>
      </w:pPr>
      <w:r w:rsidRPr="00F45DB0">
        <w:rPr>
          <w:lang w:val="en-US"/>
        </w:rPr>
        <w:t>The document template picker can be configured to present the document templates as follows:</w:t>
      </w:r>
    </w:p>
    <w:p w14:paraId="3FD51BA0" w14:textId="270BD7E4" w:rsidR="00E6554C" w:rsidRPr="00E6554C" w:rsidRDefault="00E6554C" w:rsidP="00E6554C">
      <w:pPr>
        <w:pStyle w:val="ListParagraph"/>
        <w:numPr>
          <w:ilvl w:val="0"/>
          <w:numId w:val="9"/>
        </w:numPr>
        <w:rPr>
          <w:lang w:val="en-US"/>
        </w:rPr>
      </w:pPr>
      <w:r w:rsidRPr="00E6554C">
        <w:rPr>
          <w:lang w:val="en-US"/>
        </w:rPr>
        <w:t>Simple (in context menu)</w:t>
      </w:r>
    </w:p>
    <w:p w14:paraId="533AD058" w14:textId="0879204A" w:rsidR="00E6554C" w:rsidRPr="00E6554C" w:rsidRDefault="00E6554C" w:rsidP="00E6554C">
      <w:pPr>
        <w:pStyle w:val="ListParagraph"/>
        <w:numPr>
          <w:ilvl w:val="0"/>
          <w:numId w:val="9"/>
        </w:numPr>
        <w:rPr>
          <w:lang w:val="en-US"/>
        </w:rPr>
      </w:pPr>
      <w:r w:rsidRPr="00E6554C">
        <w:rPr>
          <w:lang w:val="en-US"/>
        </w:rPr>
        <w:t>Category-based with filter</w:t>
      </w:r>
    </w:p>
    <w:p w14:paraId="1257B2D6" w14:textId="0F76D881" w:rsidR="00E6554C" w:rsidRPr="00E6554C" w:rsidRDefault="00E6554C" w:rsidP="00E6554C">
      <w:pPr>
        <w:pStyle w:val="ListParagraph"/>
        <w:numPr>
          <w:ilvl w:val="0"/>
          <w:numId w:val="9"/>
        </w:numPr>
        <w:rPr>
          <w:lang w:val="en-US"/>
        </w:rPr>
      </w:pPr>
      <w:r w:rsidRPr="00E6554C">
        <w:rPr>
          <w:lang w:val="en-US"/>
        </w:rPr>
        <w:t>Folder-based with filter</w:t>
      </w:r>
    </w:p>
    <w:p w14:paraId="0129CAAD" w14:textId="62E9A07C" w:rsidR="00D5448C" w:rsidRDefault="00D5448C" w:rsidP="00E6554C">
      <w:pPr>
        <w:rPr>
          <w:b/>
          <w:lang w:val="en-US"/>
        </w:rPr>
      </w:pPr>
      <w:r>
        <w:rPr>
          <w:b/>
          <w:lang w:val="en-US"/>
        </w:rPr>
        <w:t>Simple (default)</w:t>
      </w:r>
    </w:p>
    <w:p w14:paraId="33E7F4BB" w14:textId="192FFBEE" w:rsidR="00D5448C" w:rsidRDefault="00A945ED" w:rsidP="00E6554C">
      <w:r>
        <w:rPr>
          <w:noProof/>
        </w:rPr>
        <w:lastRenderedPageBreak/>
        <w:drawing>
          <wp:inline distT="0" distB="0" distL="0" distR="0" wp14:anchorId="4668E0F1" wp14:editId="40DA7E67">
            <wp:extent cx="6193155" cy="3705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3155" cy="3705225"/>
                    </a:xfrm>
                    <a:prstGeom prst="rect">
                      <a:avLst/>
                    </a:prstGeom>
                    <a:noFill/>
                    <a:ln>
                      <a:noFill/>
                    </a:ln>
                  </pic:spPr>
                </pic:pic>
              </a:graphicData>
            </a:graphic>
          </wp:inline>
        </w:drawing>
      </w:r>
    </w:p>
    <w:p w14:paraId="37034600" w14:textId="1A6871F1" w:rsidR="00D5448C" w:rsidRDefault="00D5448C" w:rsidP="00E6554C">
      <w:r>
        <w:t>The template documents can be set in a folder structure. The folder structure will be represented as a navigation tree in the document template picker.</w:t>
      </w:r>
    </w:p>
    <w:p w14:paraId="20B493F4" w14:textId="1EA061D5" w:rsidR="00D5448C" w:rsidRDefault="00D5448C" w:rsidP="00E6554C">
      <w:r>
        <w:t>No filtering is available.</w:t>
      </w:r>
    </w:p>
    <w:p w14:paraId="26EB0274" w14:textId="77777777" w:rsidR="006D0CFB" w:rsidRDefault="006D0CFB">
      <w:pPr>
        <w:spacing w:after="200" w:line="276" w:lineRule="auto"/>
        <w:rPr>
          <w:b/>
          <w:lang w:val="en-US"/>
        </w:rPr>
      </w:pPr>
      <w:r>
        <w:rPr>
          <w:b/>
          <w:lang w:val="en-US"/>
        </w:rPr>
        <w:br w:type="page"/>
      </w:r>
    </w:p>
    <w:p w14:paraId="00D670C1" w14:textId="248895E4" w:rsidR="00D5448C" w:rsidRDefault="00D5448C" w:rsidP="00E6554C">
      <w:pPr>
        <w:rPr>
          <w:b/>
          <w:lang w:val="en-US"/>
        </w:rPr>
      </w:pPr>
      <w:r w:rsidRPr="00D5448C">
        <w:rPr>
          <w:b/>
          <w:lang w:val="en-US"/>
        </w:rPr>
        <w:lastRenderedPageBreak/>
        <w:t>Document templates by category</w:t>
      </w:r>
    </w:p>
    <w:p w14:paraId="6F2D1797" w14:textId="26F69C0F" w:rsidR="00D5448C" w:rsidRDefault="00D5448C" w:rsidP="00E6554C">
      <w:r w:rsidRPr="00D5448C">
        <w:t xml:space="preserve"> </w:t>
      </w:r>
      <w:r w:rsidR="00A945ED">
        <w:rPr>
          <w:noProof/>
        </w:rPr>
        <w:drawing>
          <wp:inline distT="0" distB="0" distL="0" distR="0" wp14:anchorId="409A33DE" wp14:editId="7DB1BEEE">
            <wp:extent cx="5577840" cy="45720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4572000"/>
                    </a:xfrm>
                    <a:prstGeom prst="rect">
                      <a:avLst/>
                    </a:prstGeom>
                    <a:noFill/>
                    <a:ln>
                      <a:noFill/>
                    </a:ln>
                  </pic:spPr>
                </pic:pic>
              </a:graphicData>
            </a:graphic>
          </wp:inline>
        </w:drawing>
      </w:r>
    </w:p>
    <w:p w14:paraId="1BE3D34E" w14:textId="3F31F87E" w:rsidR="00DC5515" w:rsidRPr="00D5448C" w:rsidRDefault="00DC5515" w:rsidP="00E6554C">
      <w:r>
        <w:t>The difference with the previous option is the presentation form and the filter. When tapping keywords in the filter, the folder tree will be filtered to those document templates matching the keyword in the filter.</w:t>
      </w:r>
    </w:p>
    <w:p w14:paraId="05128CE2" w14:textId="77777777" w:rsidR="006D0CFB" w:rsidRDefault="006D0CFB">
      <w:pPr>
        <w:spacing w:after="200" w:line="276" w:lineRule="auto"/>
        <w:rPr>
          <w:b/>
          <w:lang w:val="en-US"/>
        </w:rPr>
      </w:pPr>
      <w:r>
        <w:rPr>
          <w:b/>
          <w:lang w:val="en-US"/>
        </w:rPr>
        <w:br w:type="page"/>
      </w:r>
    </w:p>
    <w:p w14:paraId="1635D385" w14:textId="7B2CE9CE" w:rsidR="00E6554C" w:rsidRPr="00D5448C" w:rsidRDefault="00D5448C" w:rsidP="00E6554C">
      <w:pPr>
        <w:rPr>
          <w:b/>
          <w:lang w:val="en-US"/>
        </w:rPr>
      </w:pPr>
      <w:r w:rsidRPr="00D5448C">
        <w:rPr>
          <w:b/>
          <w:lang w:val="en-US"/>
        </w:rPr>
        <w:lastRenderedPageBreak/>
        <w:t>Document templates by category</w:t>
      </w:r>
    </w:p>
    <w:p w14:paraId="0C6042D6" w14:textId="54880A06" w:rsidR="00E6554C" w:rsidRDefault="00A945ED" w:rsidP="0011406C">
      <w:pPr>
        <w:rPr>
          <w:lang w:val="en-US"/>
        </w:rPr>
      </w:pPr>
      <w:r>
        <w:rPr>
          <w:noProof/>
          <w:lang w:val="en-US"/>
        </w:rPr>
        <w:drawing>
          <wp:inline distT="0" distB="0" distL="0" distR="0" wp14:anchorId="3368ABE0" wp14:editId="460BFA24">
            <wp:extent cx="5610860" cy="4963795"/>
            <wp:effectExtent l="0" t="0" r="889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860" cy="4963795"/>
                    </a:xfrm>
                    <a:prstGeom prst="rect">
                      <a:avLst/>
                    </a:prstGeom>
                    <a:noFill/>
                    <a:ln>
                      <a:noFill/>
                    </a:ln>
                  </pic:spPr>
                </pic:pic>
              </a:graphicData>
            </a:graphic>
          </wp:inline>
        </w:drawing>
      </w:r>
    </w:p>
    <w:p w14:paraId="39AB4B06" w14:textId="378A50EA" w:rsidR="00D5448C" w:rsidRDefault="00D5448C" w:rsidP="0011406C">
      <w:pPr>
        <w:rPr>
          <w:lang w:val="en-US"/>
        </w:rPr>
      </w:pPr>
      <w:r>
        <w:rPr>
          <w:lang w:val="en-US"/>
        </w:rPr>
        <w:t>All document templates are categorized. Each template receives one or more categories. While navigating through the category tree, all document templates having a specific category is lists.</w:t>
      </w:r>
    </w:p>
    <w:p w14:paraId="504F0230" w14:textId="680A7A60" w:rsidR="00D5448C" w:rsidRPr="00AA38F0" w:rsidRDefault="00D5448C" w:rsidP="0011406C">
      <w:pPr>
        <w:rPr>
          <w:lang w:val="en-US"/>
        </w:rPr>
      </w:pPr>
      <w:r>
        <w:rPr>
          <w:lang w:val="en-US"/>
        </w:rPr>
        <w:t xml:space="preserve">When typing a keyword in the filter, the category list is filtered to those categories that fit the keyword. </w:t>
      </w:r>
    </w:p>
    <w:p w14:paraId="3C36D0D6" w14:textId="77777777" w:rsidR="00E158FF" w:rsidRPr="00AA38F0" w:rsidRDefault="00724E08" w:rsidP="005F52A1">
      <w:pPr>
        <w:pStyle w:val="Heading2"/>
        <w:rPr>
          <w:lang w:val="en-US"/>
        </w:rPr>
      </w:pPr>
      <w:bookmarkStart w:id="35" w:name="_Toc483990902"/>
      <w:r w:rsidRPr="00AA38F0">
        <w:rPr>
          <w:lang w:val="en-US"/>
        </w:rPr>
        <w:t>Show Folder in Alfresco browser</w:t>
      </w:r>
      <w:bookmarkEnd w:id="35"/>
    </w:p>
    <w:p w14:paraId="1DF682A0" w14:textId="7AA1A093" w:rsidR="00EF6283" w:rsidRPr="00AA38F0" w:rsidRDefault="00B46350" w:rsidP="0011406C">
      <w:pPr>
        <w:rPr>
          <w:lang w:val="en-US"/>
        </w:rPr>
      </w:pPr>
      <w:r w:rsidRPr="00AA38F0">
        <w:rPr>
          <w:lang w:val="en-US"/>
        </w:rPr>
        <w:t>The Show i</w:t>
      </w:r>
      <w:r w:rsidR="00724E08" w:rsidRPr="00AA38F0">
        <w:rPr>
          <w:lang w:val="en-US"/>
        </w:rPr>
        <w:t xml:space="preserve">n Browser command enables you to jump </w:t>
      </w:r>
      <w:r w:rsidR="001821D0" w:rsidRPr="00AA38F0">
        <w:rPr>
          <w:lang w:val="en-US"/>
        </w:rPr>
        <w:t>f</w:t>
      </w:r>
      <w:r w:rsidR="00724E08" w:rsidRPr="00AA38F0">
        <w:rPr>
          <w:lang w:val="en-US"/>
        </w:rPr>
        <w:t xml:space="preserve">rom Fred to </w:t>
      </w:r>
      <w:r w:rsidR="00B51054">
        <w:rPr>
          <w:lang w:val="en-US"/>
        </w:rPr>
        <w:t xml:space="preserve">the </w:t>
      </w:r>
      <w:r w:rsidR="00724E08" w:rsidRPr="00AA38F0">
        <w:rPr>
          <w:lang w:val="en-US"/>
        </w:rPr>
        <w:t>Alfresco Share interface</w:t>
      </w:r>
      <w:r w:rsidR="002A04AD" w:rsidRPr="00AA38F0">
        <w:rPr>
          <w:lang w:val="en-US"/>
        </w:rPr>
        <w:t>.</w:t>
      </w:r>
    </w:p>
    <w:p w14:paraId="14FE08A6" w14:textId="77777777" w:rsidR="002D5DD8" w:rsidRPr="00AA38F0" w:rsidRDefault="00A308BB" w:rsidP="00EA4B27">
      <w:pPr>
        <w:jc w:val="center"/>
        <w:rPr>
          <w:lang w:val="en-US"/>
        </w:rPr>
      </w:pPr>
      <w:r w:rsidRPr="00AA38F0">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AA38F0">
        <w:rPr>
          <w:lang w:val="en-US" w:eastAsia="en-GB"/>
        </w:rPr>
        <w:t xml:space="preserve"> </w:t>
      </w:r>
      <w:r w:rsidR="00D86E90" w:rsidRPr="00AA38F0">
        <w:rPr>
          <w:noProof/>
          <w:lang w:val="en-US" w:eastAsia="en-US"/>
        </w:rPr>
        <w:drawing>
          <wp:inline distT="0" distB="0" distL="0" distR="0" wp14:anchorId="15FFE981" wp14:editId="15ADA447">
            <wp:extent cx="1867161" cy="695422"/>
            <wp:effectExtent l="19050" t="19050" r="1905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7161" cy="695422"/>
                    </a:xfrm>
                    <a:prstGeom prst="rect">
                      <a:avLst/>
                    </a:prstGeom>
                    <a:ln>
                      <a:solidFill>
                        <a:schemeClr val="accent1"/>
                      </a:solidFill>
                    </a:ln>
                  </pic:spPr>
                </pic:pic>
              </a:graphicData>
            </a:graphic>
          </wp:inline>
        </w:drawing>
      </w:r>
    </w:p>
    <w:p w14:paraId="709E7795" w14:textId="5C305FA0" w:rsidR="00E158FF" w:rsidRPr="00AA38F0" w:rsidRDefault="00724E08" w:rsidP="00EF6283">
      <w:pPr>
        <w:rPr>
          <w:lang w:val="en-US"/>
        </w:rPr>
      </w:pPr>
      <w:r w:rsidRPr="00AA38F0">
        <w:rPr>
          <w:lang w:val="en-US"/>
        </w:rPr>
        <w:t xml:space="preserve">This enables you to view more folder details and use </w:t>
      </w:r>
      <w:r w:rsidR="0011406C" w:rsidRPr="00AA38F0">
        <w:rPr>
          <w:lang w:val="en-US"/>
        </w:rPr>
        <w:t xml:space="preserve">all Alfresco </w:t>
      </w:r>
      <w:r w:rsidRPr="00AA38F0">
        <w:rPr>
          <w:lang w:val="en-US"/>
        </w:rPr>
        <w:t>functi</w:t>
      </w:r>
      <w:r w:rsidR="0084644E" w:rsidRPr="00AA38F0">
        <w:rPr>
          <w:lang w:val="en-US"/>
        </w:rPr>
        <w:t>on</w:t>
      </w:r>
      <w:r w:rsidRPr="00AA38F0">
        <w:rPr>
          <w:lang w:val="en-US"/>
        </w:rPr>
        <w:t>ality available</w:t>
      </w:r>
      <w:r w:rsidR="0011406C" w:rsidRPr="00AA38F0">
        <w:rPr>
          <w:lang w:val="en-US"/>
        </w:rPr>
        <w:t xml:space="preserve"> through the </w:t>
      </w:r>
      <w:r w:rsidR="001821D0" w:rsidRPr="00AA38F0">
        <w:rPr>
          <w:lang w:val="en-US"/>
        </w:rPr>
        <w:t xml:space="preserve">Share </w:t>
      </w:r>
      <w:r w:rsidRPr="00AA38F0">
        <w:rPr>
          <w:lang w:val="en-US"/>
        </w:rPr>
        <w:t>interface.</w:t>
      </w:r>
    </w:p>
    <w:p w14:paraId="0A5E8093" w14:textId="77777777" w:rsidR="005614C1" w:rsidRPr="00AA38F0" w:rsidRDefault="005614C1" w:rsidP="005614C1">
      <w:pPr>
        <w:pStyle w:val="Heading2"/>
        <w:rPr>
          <w:lang w:val="en-US"/>
        </w:rPr>
      </w:pPr>
      <w:bookmarkStart w:id="36" w:name="_Toc483990903"/>
      <w:r w:rsidRPr="00AA38F0">
        <w:rPr>
          <w:lang w:val="en-US"/>
        </w:rPr>
        <w:lastRenderedPageBreak/>
        <w:t>Print documents</w:t>
      </w:r>
      <w:bookmarkEnd w:id="36"/>
    </w:p>
    <w:p w14:paraId="66773B2D" w14:textId="2D89BD70" w:rsidR="005614C1" w:rsidRPr="00AA38F0" w:rsidRDefault="005614C1" w:rsidP="005614C1">
      <w:pPr>
        <w:rPr>
          <w:lang w:val="en-US"/>
        </w:rPr>
      </w:pPr>
      <w:r w:rsidRPr="00AA38F0">
        <w:rPr>
          <w:lang w:val="en-US"/>
        </w:rPr>
        <w:t xml:space="preserve">You can select </w:t>
      </w:r>
      <w:r w:rsidR="0084644E" w:rsidRPr="00AA38F0">
        <w:rPr>
          <w:lang w:val="en-US"/>
        </w:rPr>
        <w:t>on</w:t>
      </w:r>
      <w:r w:rsidRPr="00AA38F0">
        <w:rPr>
          <w:lang w:val="en-US"/>
        </w:rPr>
        <w:t>e o</w:t>
      </w:r>
      <w:r w:rsidR="00AF27C5" w:rsidRPr="00AA38F0">
        <w:rPr>
          <w:lang w:val="en-US"/>
        </w:rPr>
        <w:t>r</w:t>
      </w:r>
      <w:r w:rsidRPr="00AA38F0">
        <w:rPr>
          <w:lang w:val="en-US"/>
        </w:rPr>
        <w:t xml:space="preserve"> multiple documents and print the</w:t>
      </w:r>
      <w:r w:rsidR="006068DA" w:rsidRPr="00AA38F0">
        <w:rPr>
          <w:lang w:val="en-US"/>
        </w:rPr>
        <w:t>m</w:t>
      </w:r>
      <w:r w:rsidRPr="00AA38F0">
        <w:rPr>
          <w:lang w:val="en-US"/>
        </w:rPr>
        <w:t xml:space="preserve"> </w:t>
      </w:r>
      <w:r w:rsidR="006068DA" w:rsidRPr="00AA38F0">
        <w:rPr>
          <w:lang w:val="en-US"/>
        </w:rPr>
        <w:t>using</w:t>
      </w:r>
      <w:r w:rsidRPr="00AA38F0">
        <w:rPr>
          <w:lang w:val="en-US"/>
        </w:rPr>
        <w:t xml:space="preserve"> the default printer c</w:t>
      </w:r>
      <w:r w:rsidR="0084644E" w:rsidRPr="00AA38F0">
        <w:rPr>
          <w:lang w:val="en-US"/>
        </w:rPr>
        <w:t>on</w:t>
      </w:r>
      <w:r w:rsidRPr="00AA38F0">
        <w:rPr>
          <w:lang w:val="en-US"/>
        </w:rPr>
        <w:t xml:space="preserve">figured </w:t>
      </w:r>
      <w:r w:rsidR="0084644E" w:rsidRPr="00AA38F0">
        <w:rPr>
          <w:lang w:val="en-US"/>
        </w:rPr>
        <w:t>on</w:t>
      </w:r>
      <w:r w:rsidR="009C343E" w:rsidRPr="00AA38F0">
        <w:rPr>
          <w:lang w:val="en-US"/>
        </w:rPr>
        <w:t xml:space="preserve"> </w:t>
      </w:r>
      <w:r w:rsidRPr="00AA38F0">
        <w:rPr>
          <w:lang w:val="en-US"/>
        </w:rPr>
        <w:t>your local PC.</w:t>
      </w:r>
    </w:p>
    <w:p w14:paraId="07261AE6" w14:textId="793228DC" w:rsidR="005614C1" w:rsidRDefault="005614C1" w:rsidP="005614C1">
      <w:pPr>
        <w:jc w:val="center"/>
        <w:rPr>
          <w:lang w:val="en-US"/>
        </w:rPr>
      </w:pPr>
      <w:r w:rsidRPr="00AA38F0">
        <w:rPr>
          <w:noProof/>
          <w:lang w:val="en-US" w:eastAsia="en-US"/>
        </w:rPr>
        <w:drawing>
          <wp:inline distT="0" distB="0" distL="0" distR="0" wp14:anchorId="4183E3ED" wp14:editId="7BCBD469">
            <wp:extent cx="1914525" cy="719268"/>
            <wp:effectExtent l="19050" t="19050" r="9525" b="2413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3648" cy="726452"/>
                    </a:xfrm>
                    <a:prstGeom prst="rect">
                      <a:avLst/>
                    </a:prstGeom>
                    <a:ln>
                      <a:solidFill>
                        <a:schemeClr val="accent1"/>
                      </a:solidFill>
                    </a:ln>
                  </pic:spPr>
                </pic:pic>
              </a:graphicData>
            </a:graphic>
          </wp:inline>
        </w:drawing>
      </w:r>
    </w:p>
    <w:p w14:paraId="1456884B" w14:textId="77777777" w:rsidR="006D0CFB" w:rsidRPr="00AA38F0" w:rsidRDefault="006D0CFB" w:rsidP="005614C1">
      <w:pPr>
        <w:jc w:val="center"/>
        <w:rPr>
          <w:lang w:val="en-US"/>
        </w:rPr>
      </w:pPr>
    </w:p>
    <w:p w14:paraId="5BE28C18" w14:textId="77777777" w:rsidR="001E0E51" w:rsidRPr="00AA38F0" w:rsidRDefault="001E0E51" w:rsidP="005F52A1">
      <w:pPr>
        <w:pStyle w:val="Heading2"/>
        <w:rPr>
          <w:lang w:val="en-US"/>
        </w:rPr>
      </w:pPr>
      <w:bookmarkStart w:id="37" w:name="_Toc483990904"/>
      <w:r w:rsidRPr="00AA38F0">
        <w:rPr>
          <w:lang w:val="en-US"/>
        </w:rPr>
        <w:t>Paste into folder</w:t>
      </w:r>
      <w:bookmarkEnd w:id="37"/>
    </w:p>
    <w:p w14:paraId="1D256ACF" w14:textId="58CD3ED2" w:rsidR="001E0E51" w:rsidRPr="00AA38F0" w:rsidRDefault="000B0418" w:rsidP="00776851">
      <w:pPr>
        <w:rPr>
          <w:lang w:val="en-US"/>
        </w:rPr>
      </w:pPr>
      <w:r w:rsidRPr="00AA38F0">
        <w:rPr>
          <w:lang w:val="en-US"/>
        </w:rPr>
        <w:t>When you copy a file from your desktop</w:t>
      </w:r>
      <w:r w:rsidR="00AF27C5" w:rsidRPr="00AA38F0">
        <w:rPr>
          <w:lang w:val="en-US"/>
        </w:rPr>
        <w:t>,</w:t>
      </w:r>
      <w:r w:rsidRPr="00AA38F0">
        <w:rPr>
          <w:lang w:val="en-US"/>
        </w:rPr>
        <w:t xml:space="preserve"> this command will be enabled. You will be able to paste the file (</w:t>
      </w:r>
      <w:r w:rsidR="00AF27C5" w:rsidRPr="00AA38F0">
        <w:rPr>
          <w:lang w:val="en-US"/>
        </w:rPr>
        <w:t xml:space="preserve">using either </w:t>
      </w:r>
      <w:r w:rsidRPr="00AA38F0">
        <w:rPr>
          <w:lang w:val="en-US"/>
        </w:rPr>
        <w:t>CTRL V</w:t>
      </w:r>
      <w:r w:rsidR="00AF27C5" w:rsidRPr="00AA38F0">
        <w:rPr>
          <w:lang w:val="en-US"/>
        </w:rPr>
        <w:t xml:space="preserve"> or</w:t>
      </w:r>
      <w:r w:rsidR="008B6EA7" w:rsidRPr="00AA38F0">
        <w:rPr>
          <w:lang w:val="en-US"/>
        </w:rPr>
        <w:t xml:space="preserve"> Paste into Folder</w:t>
      </w:r>
      <w:r w:rsidRPr="00AA38F0">
        <w:rPr>
          <w:lang w:val="en-US"/>
        </w:rPr>
        <w:t>)</w:t>
      </w:r>
      <w:r w:rsidR="003C04A7" w:rsidRPr="00AA38F0">
        <w:rPr>
          <w:lang w:val="en-US"/>
        </w:rPr>
        <w:t xml:space="preserve"> into the selected folder. </w:t>
      </w:r>
    </w:p>
    <w:p w14:paraId="3F7F44DE" w14:textId="0C826167" w:rsidR="008B6EA7" w:rsidRPr="00AA38F0" w:rsidRDefault="008B6EA7" w:rsidP="008B6EA7">
      <w:pPr>
        <w:rPr>
          <w:lang w:val="en-US"/>
        </w:rPr>
      </w:pPr>
      <w:r w:rsidRPr="00AA38F0">
        <w:rPr>
          <w:lang w:val="en-US"/>
        </w:rPr>
        <w:t>To cl</w:t>
      </w:r>
      <w:r w:rsidR="0084644E" w:rsidRPr="00AA38F0">
        <w:rPr>
          <w:lang w:val="en-US"/>
        </w:rPr>
        <w:t>on</w:t>
      </w:r>
      <w:r w:rsidRPr="00AA38F0">
        <w:rPr>
          <w:lang w:val="en-US"/>
        </w:rPr>
        <w:t>e a document from Fred</w:t>
      </w:r>
      <w:r w:rsidR="00AF27C5" w:rsidRPr="00AA38F0">
        <w:rPr>
          <w:lang w:val="en-US"/>
        </w:rPr>
        <w:t>, whether</w:t>
      </w:r>
      <w:r w:rsidRPr="00AA38F0">
        <w:rPr>
          <w:lang w:val="en-US"/>
        </w:rPr>
        <w:t xml:space="preserve"> into </w:t>
      </w:r>
      <w:r w:rsidR="009B7EC3" w:rsidRPr="00AA38F0">
        <w:rPr>
          <w:lang w:val="en-US"/>
        </w:rPr>
        <w:t>the same locati</w:t>
      </w:r>
      <w:r w:rsidR="0084644E" w:rsidRPr="00AA38F0">
        <w:rPr>
          <w:lang w:val="en-US"/>
        </w:rPr>
        <w:t>on</w:t>
      </w:r>
      <w:r w:rsidR="009B7EC3" w:rsidRPr="00AA38F0">
        <w:rPr>
          <w:lang w:val="en-US"/>
        </w:rPr>
        <w:t xml:space="preserve"> or </w:t>
      </w:r>
      <w:r w:rsidRPr="00AA38F0">
        <w:rPr>
          <w:lang w:val="en-US"/>
        </w:rPr>
        <w:t>a</w:t>
      </w:r>
      <w:r w:rsidR="009B7EC3" w:rsidRPr="00AA38F0">
        <w:rPr>
          <w:lang w:val="en-US"/>
        </w:rPr>
        <w:t>nother</w:t>
      </w:r>
      <w:r w:rsidRPr="00AA38F0">
        <w:rPr>
          <w:lang w:val="en-US"/>
        </w:rPr>
        <w:t xml:space="preserve"> folder </w:t>
      </w:r>
      <w:r w:rsidR="009B7EC3" w:rsidRPr="00AA38F0">
        <w:rPr>
          <w:lang w:val="en-US"/>
        </w:rPr>
        <w:t>in Fred</w:t>
      </w:r>
      <w:r w:rsidR="00AF27C5" w:rsidRPr="00AA38F0">
        <w:rPr>
          <w:lang w:val="en-US"/>
        </w:rPr>
        <w:t>,</w:t>
      </w:r>
      <w:r w:rsidR="009B7EC3" w:rsidRPr="00AA38F0">
        <w:rPr>
          <w:lang w:val="en-US"/>
        </w:rPr>
        <w:t xml:space="preserve"> </w:t>
      </w:r>
      <w:r w:rsidRPr="00AA38F0">
        <w:rPr>
          <w:lang w:val="en-US"/>
        </w:rPr>
        <w:t>you need to:</w:t>
      </w:r>
    </w:p>
    <w:p w14:paraId="1081BEEF" w14:textId="3C46E9E8" w:rsidR="008B6EA7" w:rsidRPr="00AA38F0" w:rsidRDefault="008B6EA7" w:rsidP="008B6EA7">
      <w:pPr>
        <w:pStyle w:val="ListParagraph"/>
        <w:numPr>
          <w:ilvl w:val="0"/>
          <w:numId w:val="9"/>
        </w:numPr>
        <w:rPr>
          <w:lang w:val="en-US"/>
        </w:rPr>
      </w:pPr>
      <w:r w:rsidRPr="00AA38F0">
        <w:rPr>
          <w:lang w:val="en-US"/>
        </w:rPr>
        <w:t xml:space="preserve">Select the file and click Copy </w:t>
      </w:r>
      <w:r w:rsidR="00974172" w:rsidRPr="00AA38F0">
        <w:rPr>
          <w:lang w:val="en-US"/>
        </w:rPr>
        <w:t>in</w:t>
      </w:r>
      <w:r w:rsidRPr="00AA38F0">
        <w:rPr>
          <w:lang w:val="en-US"/>
        </w:rPr>
        <w:t xml:space="preserve"> the file menu (see </w:t>
      </w:r>
      <w:r w:rsidRPr="00AA38F0">
        <w:rPr>
          <w:lang w:val="en-US"/>
        </w:rPr>
        <w:fldChar w:fldCharType="begin"/>
      </w:r>
      <w:r w:rsidRPr="00AA38F0">
        <w:rPr>
          <w:lang w:val="en-US"/>
        </w:rPr>
        <w:instrText xml:space="preserve"> REF _Ref295391616 \h </w:instrText>
      </w:r>
      <w:r w:rsidRPr="00AA38F0">
        <w:rPr>
          <w:lang w:val="en-US"/>
        </w:rPr>
      </w:r>
      <w:r w:rsidRPr="00AA38F0">
        <w:rPr>
          <w:lang w:val="en-US"/>
        </w:rPr>
        <w:fldChar w:fldCharType="separate"/>
      </w:r>
      <w:r w:rsidR="00400E77" w:rsidRPr="00AA38F0">
        <w:rPr>
          <w:lang w:val="en-US"/>
        </w:rPr>
        <w:t>Copy Document</w:t>
      </w:r>
      <w:r w:rsidRPr="00AA38F0">
        <w:rPr>
          <w:lang w:val="en-US"/>
        </w:rPr>
        <w:fldChar w:fldCharType="end"/>
      </w:r>
      <w:r w:rsidRPr="00AA38F0">
        <w:rPr>
          <w:lang w:val="en-US"/>
        </w:rPr>
        <w:t>)</w:t>
      </w:r>
    </w:p>
    <w:p w14:paraId="5C8698D6" w14:textId="77777777" w:rsidR="008B6EA7" w:rsidRPr="00AA38F0" w:rsidRDefault="008B6EA7" w:rsidP="008B6EA7">
      <w:pPr>
        <w:pStyle w:val="ListParagraph"/>
        <w:numPr>
          <w:ilvl w:val="0"/>
          <w:numId w:val="9"/>
        </w:numPr>
        <w:rPr>
          <w:lang w:val="en-US"/>
        </w:rPr>
      </w:pPr>
      <w:r w:rsidRPr="00AA38F0">
        <w:rPr>
          <w:lang w:val="en-US"/>
        </w:rPr>
        <w:t>Select the folder in which you want to paste the link to the document</w:t>
      </w:r>
    </w:p>
    <w:p w14:paraId="32A2248E" w14:textId="77777777" w:rsidR="008B6EA7" w:rsidRPr="00AA38F0" w:rsidRDefault="008B6EA7" w:rsidP="008B6EA7">
      <w:pPr>
        <w:pStyle w:val="ListParagraph"/>
        <w:numPr>
          <w:ilvl w:val="0"/>
          <w:numId w:val="9"/>
        </w:numPr>
        <w:rPr>
          <w:lang w:val="en-US"/>
        </w:rPr>
      </w:pPr>
      <w:r w:rsidRPr="00AA38F0">
        <w:rPr>
          <w:lang w:val="en-US"/>
        </w:rPr>
        <w:t>Click “Paste into Folder” in the Folder menu</w:t>
      </w:r>
    </w:p>
    <w:p w14:paraId="11613B1F" w14:textId="42BF02D3" w:rsidR="008B6EA7" w:rsidRPr="00AA38F0" w:rsidRDefault="008B6EA7" w:rsidP="008B6EA7">
      <w:pPr>
        <w:rPr>
          <w:lang w:val="en-US"/>
        </w:rPr>
      </w:pPr>
      <w:r w:rsidRPr="00AA38F0">
        <w:rPr>
          <w:lang w:val="en-US"/>
        </w:rPr>
        <w:t>Cl</w:t>
      </w:r>
      <w:r w:rsidR="0084644E" w:rsidRPr="00AA38F0">
        <w:rPr>
          <w:lang w:val="en-US"/>
        </w:rPr>
        <w:t>on</w:t>
      </w:r>
      <w:r w:rsidRPr="00AA38F0">
        <w:rPr>
          <w:lang w:val="en-US"/>
        </w:rPr>
        <w:t xml:space="preserve">ing the document into the same folder will create a </w:t>
      </w:r>
      <w:r w:rsidRPr="00AA38F0">
        <w:rPr>
          <w:i/>
          <w:lang w:val="en-US"/>
        </w:rPr>
        <w:t>‘</w:t>
      </w:r>
      <w:proofErr w:type="spellStart"/>
      <w:r w:rsidRPr="00AA38F0">
        <w:rPr>
          <w:i/>
          <w:lang w:val="en-US"/>
        </w:rPr>
        <w:t>document_name</w:t>
      </w:r>
      <w:proofErr w:type="spellEnd"/>
      <w:r w:rsidRPr="00AA38F0">
        <w:rPr>
          <w:i/>
          <w:lang w:val="en-US"/>
        </w:rPr>
        <w:t xml:space="preserve"> –Copy.docx’</w:t>
      </w:r>
      <w:r w:rsidRPr="00AA38F0">
        <w:rPr>
          <w:lang w:val="en-US"/>
        </w:rPr>
        <w:t>. Cl</w:t>
      </w:r>
      <w:r w:rsidR="0084644E" w:rsidRPr="00AA38F0">
        <w:rPr>
          <w:lang w:val="en-US"/>
        </w:rPr>
        <w:t>on</w:t>
      </w:r>
      <w:r w:rsidRPr="00AA38F0">
        <w:rPr>
          <w:lang w:val="en-US"/>
        </w:rPr>
        <w:t xml:space="preserve">ing it into another folder creates a </w:t>
      </w:r>
      <w:r w:rsidRPr="00AA38F0">
        <w:rPr>
          <w:i/>
          <w:lang w:val="en-US"/>
        </w:rPr>
        <w:t>‘document_name.docx’</w:t>
      </w:r>
      <w:r w:rsidRPr="00AA38F0">
        <w:rPr>
          <w:lang w:val="en-US"/>
        </w:rPr>
        <w:t>.</w:t>
      </w:r>
    </w:p>
    <w:p w14:paraId="5A25DE71" w14:textId="79AB2436" w:rsidR="008B6EA7" w:rsidRPr="00AA38F0" w:rsidRDefault="00E50106" w:rsidP="008B6EA7">
      <w:pPr>
        <w:jc w:val="center"/>
        <w:rPr>
          <w:lang w:val="en-US"/>
        </w:rPr>
      </w:pPr>
      <w:r>
        <w:rPr>
          <w:noProof/>
        </w:rPr>
        <w:drawing>
          <wp:inline distT="0" distB="0" distL="0" distR="0" wp14:anchorId="1FB8D986" wp14:editId="71B5DF4A">
            <wp:extent cx="2028825" cy="647700"/>
            <wp:effectExtent l="19050" t="19050" r="28575" b="1905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pic:spPr>
                </pic:pic>
              </a:graphicData>
            </a:graphic>
          </wp:inline>
        </w:drawing>
      </w:r>
      <w:r w:rsidR="00F92470" w:rsidRPr="00AA38F0">
        <w:rPr>
          <w:lang w:val="en-US" w:eastAsia="nl-BE"/>
        </w:rPr>
        <w:t xml:space="preserve"> </w:t>
      </w:r>
    </w:p>
    <w:p w14:paraId="3E4F3E24" w14:textId="77777777" w:rsidR="009D1C6E" w:rsidRPr="00AA38F0" w:rsidRDefault="0042546A" w:rsidP="005F52A1">
      <w:pPr>
        <w:pStyle w:val="Heading2"/>
        <w:rPr>
          <w:lang w:val="en-US"/>
        </w:rPr>
      </w:pPr>
      <w:bookmarkStart w:id="38" w:name="_Toc483990905"/>
      <w:r w:rsidRPr="00AA38F0">
        <w:rPr>
          <w:lang w:val="en-US"/>
        </w:rPr>
        <w:t>Paste as shortcut</w:t>
      </w:r>
      <w:bookmarkEnd w:id="38"/>
    </w:p>
    <w:p w14:paraId="010FB7BC" w14:textId="77777777" w:rsidR="009D1C6E" w:rsidRPr="00AA38F0" w:rsidRDefault="009D1C6E" w:rsidP="009D1C6E">
      <w:pPr>
        <w:rPr>
          <w:lang w:val="en-US"/>
        </w:rPr>
      </w:pPr>
      <w:r w:rsidRPr="00AA38F0">
        <w:rPr>
          <w:lang w:val="en-US"/>
        </w:rPr>
        <w:t xml:space="preserve">To </w:t>
      </w:r>
      <w:r w:rsidR="0042546A" w:rsidRPr="00AA38F0">
        <w:rPr>
          <w:lang w:val="en-US"/>
        </w:rPr>
        <w:t>paste</w:t>
      </w:r>
      <w:r w:rsidRPr="00AA38F0">
        <w:rPr>
          <w:lang w:val="en-US"/>
        </w:rPr>
        <w:t xml:space="preserve"> a link to a document into another folder you need to:</w:t>
      </w:r>
    </w:p>
    <w:p w14:paraId="530853CE" w14:textId="6C8D79B6" w:rsidR="009D1C6E" w:rsidRPr="00AA38F0" w:rsidRDefault="009D1C6E" w:rsidP="009D1C6E">
      <w:pPr>
        <w:pStyle w:val="ListParagraph"/>
        <w:numPr>
          <w:ilvl w:val="0"/>
          <w:numId w:val="9"/>
        </w:numPr>
        <w:rPr>
          <w:lang w:val="en-US"/>
        </w:rPr>
      </w:pPr>
      <w:r w:rsidRPr="00AA38F0">
        <w:rPr>
          <w:lang w:val="en-US"/>
        </w:rPr>
        <w:t xml:space="preserve">Select the file and click Copy </w:t>
      </w:r>
      <w:r w:rsidR="004501A3" w:rsidRPr="00AA38F0">
        <w:rPr>
          <w:lang w:val="en-US"/>
        </w:rPr>
        <w:t xml:space="preserve">in </w:t>
      </w:r>
      <w:r w:rsidRPr="00AA38F0">
        <w:rPr>
          <w:lang w:val="en-US"/>
        </w:rPr>
        <w:t>the file menu</w:t>
      </w:r>
      <w:r w:rsidR="0042546A" w:rsidRPr="00AA38F0">
        <w:rPr>
          <w:lang w:val="en-US"/>
        </w:rPr>
        <w:t xml:space="preserve"> (see</w:t>
      </w:r>
      <w:r w:rsidR="00BC18C1">
        <w:rPr>
          <w:lang w:val="en-US"/>
        </w:rPr>
        <w:t xml:space="preserve"> </w:t>
      </w:r>
      <w:r w:rsidR="007A1949" w:rsidRPr="00AA38F0">
        <w:rPr>
          <w:lang w:val="en-US"/>
        </w:rPr>
        <w:fldChar w:fldCharType="begin"/>
      </w:r>
      <w:r w:rsidR="0042546A" w:rsidRPr="00AA38F0">
        <w:rPr>
          <w:lang w:val="en-US"/>
        </w:rPr>
        <w:instrText xml:space="preserve"> REF _Ref295391616 \h </w:instrText>
      </w:r>
      <w:r w:rsidR="007A1949" w:rsidRPr="00AA38F0">
        <w:rPr>
          <w:lang w:val="en-US"/>
        </w:rPr>
      </w:r>
      <w:r w:rsidR="007A1949" w:rsidRPr="00AA38F0">
        <w:rPr>
          <w:lang w:val="en-US"/>
        </w:rPr>
        <w:fldChar w:fldCharType="separate"/>
      </w:r>
      <w:r w:rsidR="00400E77" w:rsidRPr="00AA38F0">
        <w:rPr>
          <w:lang w:val="en-US"/>
        </w:rPr>
        <w:t>Copy Document</w:t>
      </w:r>
      <w:r w:rsidR="007A1949" w:rsidRPr="00AA38F0">
        <w:rPr>
          <w:lang w:val="en-US"/>
        </w:rPr>
        <w:fldChar w:fldCharType="end"/>
      </w:r>
      <w:r w:rsidR="0042546A" w:rsidRPr="00AA38F0">
        <w:rPr>
          <w:lang w:val="en-US"/>
        </w:rPr>
        <w:t>)</w:t>
      </w:r>
    </w:p>
    <w:p w14:paraId="0183DBA2" w14:textId="77777777" w:rsidR="009D1C6E" w:rsidRPr="00AA38F0" w:rsidRDefault="009D1C6E" w:rsidP="009D1C6E">
      <w:pPr>
        <w:pStyle w:val="ListParagraph"/>
        <w:numPr>
          <w:ilvl w:val="0"/>
          <w:numId w:val="9"/>
        </w:numPr>
        <w:rPr>
          <w:lang w:val="en-US"/>
        </w:rPr>
      </w:pPr>
      <w:r w:rsidRPr="00AA38F0">
        <w:rPr>
          <w:lang w:val="en-US"/>
        </w:rPr>
        <w:t>Select the folder in which you want to paste the link to the document</w:t>
      </w:r>
    </w:p>
    <w:p w14:paraId="3A8D93F8" w14:textId="77777777" w:rsidR="009D1C6E" w:rsidRPr="00AA38F0" w:rsidRDefault="009D1C6E" w:rsidP="009D1C6E">
      <w:pPr>
        <w:pStyle w:val="ListParagraph"/>
        <w:numPr>
          <w:ilvl w:val="0"/>
          <w:numId w:val="9"/>
        </w:numPr>
        <w:rPr>
          <w:lang w:val="en-US"/>
        </w:rPr>
      </w:pPr>
      <w:r w:rsidRPr="00AA38F0">
        <w:rPr>
          <w:lang w:val="en-US"/>
        </w:rPr>
        <w:t>Click “Paste as Shortcut” in the Folder menu</w:t>
      </w:r>
    </w:p>
    <w:p w14:paraId="64725AD3" w14:textId="77777777" w:rsidR="009D1C6E" w:rsidRPr="00AA38F0" w:rsidRDefault="00FE3C09" w:rsidP="00C124B4">
      <w:pPr>
        <w:jc w:val="center"/>
        <w:rPr>
          <w:lang w:val="en-US"/>
        </w:rPr>
      </w:pPr>
      <w:r w:rsidRPr="00AA38F0">
        <w:rPr>
          <w:noProof/>
          <w:lang w:val="en-US" w:eastAsia="en-US"/>
        </w:rPr>
        <w:drawing>
          <wp:inline distT="0" distB="0" distL="0" distR="0" wp14:anchorId="2A4092BE" wp14:editId="0A4A3CF2">
            <wp:extent cx="2076450" cy="6381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076450" cy="638175"/>
                    </a:xfrm>
                    <a:prstGeom prst="rect">
                      <a:avLst/>
                    </a:prstGeom>
                    <a:ln>
                      <a:solidFill>
                        <a:schemeClr val="accent1"/>
                      </a:solidFill>
                    </a:ln>
                  </pic:spPr>
                </pic:pic>
              </a:graphicData>
            </a:graphic>
          </wp:inline>
        </w:drawing>
      </w:r>
      <w:r w:rsidR="00EA4B27" w:rsidRPr="00AA38F0">
        <w:rPr>
          <w:lang w:val="en-US"/>
        </w:rPr>
        <w:tab/>
      </w:r>
    </w:p>
    <w:p w14:paraId="5CFFFAF6" w14:textId="77777777" w:rsidR="006D0CFB" w:rsidRDefault="006D0CFB">
      <w:pPr>
        <w:spacing w:after="200" w:line="276" w:lineRule="auto"/>
        <w:rPr>
          <w:lang w:val="en-US"/>
        </w:rPr>
      </w:pPr>
      <w:r>
        <w:rPr>
          <w:lang w:val="en-US"/>
        </w:rPr>
        <w:br w:type="page"/>
      </w:r>
    </w:p>
    <w:p w14:paraId="12132BC5" w14:textId="2169AD04" w:rsidR="009D1C6E" w:rsidRPr="00AA38F0" w:rsidRDefault="006D0CFB" w:rsidP="009D1C6E">
      <w:pPr>
        <w:rPr>
          <w:lang w:val="en-US"/>
        </w:rPr>
      </w:pPr>
      <w:r>
        <w:rPr>
          <w:lang w:val="en-US"/>
        </w:rPr>
        <w:lastRenderedPageBreak/>
        <w:t xml:space="preserve"> </w:t>
      </w:r>
      <w:r w:rsidR="009D1C6E" w:rsidRPr="00AA38F0">
        <w:rPr>
          <w:lang w:val="en-US"/>
        </w:rPr>
        <w:t>Note that in the Info Column, the file i</w:t>
      </w:r>
      <w:r w:rsidR="000C4DA8" w:rsidRPr="00AA38F0">
        <w:rPr>
          <w:lang w:val="en-US"/>
        </w:rPr>
        <w:t>s</w:t>
      </w:r>
      <w:r w:rsidR="009D1C6E" w:rsidRPr="00AA38F0">
        <w:rPr>
          <w:lang w:val="en-US"/>
        </w:rPr>
        <w:t xml:space="preserve"> indicated as ‘File Link Object’. If you want to see the details of the document, </w:t>
      </w:r>
      <w:r w:rsidR="00C16DC1" w:rsidRPr="00AA38F0">
        <w:rPr>
          <w:lang w:val="en-US"/>
        </w:rPr>
        <w:t xml:space="preserve">double clicking the file will make it </w:t>
      </w:r>
      <w:r w:rsidR="009D1C6E" w:rsidRPr="00AA38F0">
        <w:rPr>
          <w:lang w:val="en-US"/>
        </w:rPr>
        <w:t xml:space="preserve">jump to the folder in which the document is located and </w:t>
      </w:r>
      <w:r w:rsidR="00B51054">
        <w:rPr>
          <w:lang w:val="en-US"/>
        </w:rPr>
        <w:t>display</w:t>
      </w:r>
      <w:r w:rsidR="009D1C6E" w:rsidRPr="00AA38F0">
        <w:rPr>
          <w:lang w:val="en-US"/>
        </w:rPr>
        <w:t xml:space="preserve"> the metadata details.</w:t>
      </w:r>
    </w:p>
    <w:p w14:paraId="0482D340" w14:textId="5FAAB7C0" w:rsidR="00154A04" w:rsidRPr="00AA38F0" w:rsidRDefault="007B2DCD" w:rsidP="00902515">
      <w:pPr>
        <w:jc w:val="center"/>
        <w:rPr>
          <w:lang w:val="en-US"/>
        </w:rPr>
      </w:pPr>
      <w:r>
        <w:rPr>
          <w:noProof/>
          <w:lang w:val="en-US"/>
        </w:rPr>
        <w:drawing>
          <wp:inline distT="0" distB="0" distL="0" distR="0" wp14:anchorId="1641EE0D" wp14:editId="0F2027FC">
            <wp:extent cx="6185535" cy="2708910"/>
            <wp:effectExtent l="0" t="0" r="5715" b="0"/>
            <wp:docPr id="18" name="Picture 18" descr="C:\Users\Deyan Atanasov\AppData\Local\Microsoft\Windows\INetCache\Content.Word\rsz_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5535" cy="2708910"/>
                    </a:xfrm>
                    <a:prstGeom prst="rect">
                      <a:avLst/>
                    </a:prstGeom>
                    <a:noFill/>
                    <a:ln>
                      <a:noFill/>
                    </a:ln>
                  </pic:spPr>
                </pic:pic>
              </a:graphicData>
            </a:graphic>
          </wp:inline>
        </w:drawing>
      </w:r>
    </w:p>
    <w:p w14:paraId="29EEF7F2" w14:textId="4348AB38" w:rsidR="00915B86" w:rsidRPr="00AA38F0" w:rsidRDefault="007E318E" w:rsidP="005F52A1">
      <w:pPr>
        <w:pStyle w:val="Heading2"/>
        <w:rPr>
          <w:lang w:val="en-US"/>
        </w:rPr>
      </w:pPr>
      <w:bookmarkStart w:id="39" w:name="_Ref295389518"/>
      <w:bookmarkStart w:id="40" w:name="_Ref295389523"/>
      <w:bookmarkStart w:id="41" w:name="_Toc483990906"/>
      <w:r w:rsidRPr="00AA38F0">
        <w:rPr>
          <w:lang w:val="en-US"/>
        </w:rPr>
        <w:t>F</w:t>
      </w:r>
      <w:r w:rsidR="005F6A14" w:rsidRPr="00AA38F0">
        <w:rPr>
          <w:lang w:val="en-US"/>
        </w:rPr>
        <w:t xml:space="preserve">older </w:t>
      </w:r>
      <w:r w:rsidR="0011406C" w:rsidRPr="00AA38F0">
        <w:rPr>
          <w:lang w:val="en-US"/>
        </w:rPr>
        <w:t>permissi</w:t>
      </w:r>
      <w:r w:rsidR="0084644E" w:rsidRPr="00AA38F0">
        <w:rPr>
          <w:lang w:val="en-US"/>
        </w:rPr>
        <w:t>on</w:t>
      </w:r>
      <w:r w:rsidR="0011406C" w:rsidRPr="00AA38F0">
        <w:rPr>
          <w:lang w:val="en-US"/>
        </w:rPr>
        <w:t>s</w:t>
      </w:r>
      <w:bookmarkEnd w:id="39"/>
      <w:bookmarkEnd w:id="40"/>
      <w:bookmarkEnd w:id="41"/>
    </w:p>
    <w:p w14:paraId="4FAAD382" w14:textId="68419A5B" w:rsidR="00FE3C09" w:rsidRPr="00AA38F0" w:rsidRDefault="00E51DE3" w:rsidP="00FE3C09">
      <w:pPr>
        <w:jc w:val="center"/>
        <w:rPr>
          <w:lang w:val="en-US"/>
        </w:rPr>
      </w:pPr>
      <w:r w:rsidRPr="00AA38F0">
        <w:rPr>
          <w:lang w:val="en-US" w:eastAsia="en-GB"/>
        </w:rPr>
        <w:t xml:space="preserve"> </w:t>
      </w:r>
      <w:r w:rsidR="0011395C" w:rsidRPr="00AA38F0">
        <w:rPr>
          <w:lang w:val="en-US" w:eastAsia="en-GB"/>
        </w:rPr>
        <w:t xml:space="preserve"> </w:t>
      </w:r>
      <w:r w:rsidR="00E74478" w:rsidRPr="00AA38F0">
        <w:rPr>
          <w:lang w:val="en-US" w:eastAsia="en-GB"/>
        </w:rPr>
        <w:t xml:space="preserve"> </w:t>
      </w:r>
    </w:p>
    <w:p w14:paraId="701FA212" w14:textId="77777777" w:rsidR="006D0E2C" w:rsidRDefault="005F6A14" w:rsidP="005F6A14">
      <w:pPr>
        <w:autoSpaceDE w:val="0"/>
        <w:autoSpaceDN w:val="0"/>
        <w:jc w:val="both"/>
        <w:rPr>
          <w:lang w:val="en-US"/>
        </w:rPr>
      </w:pPr>
      <w:r w:rsidRPr="00AA38F0">
        <w:rPr>
          <w:lang w:val="en-US"/>
        </w:rPr>
        <w:t>This functi</w:t>
      </w:r>
      <w:r w:rsidR="0084644E" w:rsidRPr="00AA38F0">
        <w:rPr>
          <w:lang w:val="en-US"/>
        </w:rPr>
        <w:t>on</w:t>
      </w:r>
      <w:r w:rsidRPr="00AA38F0">
        <w:rPr>
          <w:lang w:val="en-US"/>
        </w:rPr>
        <w:t xml:space="preserve"> is </w:t>
      </w:r>
      <w:r w:rsidR="004501A3" w:rsidRPr="00AA38F0">
        <w:rPr>
          <w:lang w:val="en-US"/>
        </w:rPr>
        <w:t>on</w:t>
      </w:r>
      <w:r w:rsidRPr="00AA38F0">
        <w:rPr>
          <w:lang w:val="en-US"/>
        </w:rPr>
        <w:t xml:space="preserve">ly available </w:t>
      </w:r>
      <w:r w:rsidR="00F06ECE" w:rsidRPr="00AA38F0">
        <w:rPr>
          <w:lang w:val="en-US"/>
        </w:rPr>
        <w:t xml:space="preserve">for </w:t>
      </w:r>
      <w:r w:rsidR="000072E1" w:rsidRPr="00AA38F0">
        <w:rPr>
          <w:lang w:val="en-US"/>
        </w:rPr>
        <w:t>those folders</w:t>
      </w:r>
      <w:r w:rsidRPr="00AA38F0">
        <w:rPr>
          <w:lang w:val="en-US"/>
        </w:rPr>
        <w:t xml:space="preserve"> </w:t>
      </w:r>
      <w:r w:rsidR="00F06ECE" w:rsidRPr="00AA38F0">
        <w:rPr>
          <w:lang w:val="en-US"/>
        </w:rPr>
        <w:t>where</w:t>
      </w:r>
      <w:r w:rsidRPr="00AA38F0">
        <w:rPr>
          <w:lang w:val="en-US"/>
        </w:rPr>
        <w:t xml:space="preserve"> the user has </w:t>
      </w:r>
      <w:r w:rsidR="00C9420A" w:rsidRPr="00AA38F0">
        <w:rPr>
          <w:lang w:val="en-US"/>
        </w:rPr>
        <w:t>access entitlements beyond</w:t>
      </w:r>
      <w:r w:rsidRPr="00AA38F0">
        <w:rPr>
          <w:lang w:val="en-US"/>
        </w:rPr>
        <w:t xml:space="preserve"> c</w:t>
      </w:r>
      <w:r w:rsidR="004501A3" w:rsidRPr="00AA38F0">
        <w:rPr>
          <w:lang w:val="en-US"/>
        </w:rPr>
        <w:t>on</w:t>
      </w:r>
      <w:r w:rsidRPr="00AA38F0">
        <w:rPr>
          <w:lang w:val="en-US"/>
        </w:rPr>
        <w:t>sumer rights.</w:t>
      </w:r>
    </w:p>
    <w:p w14:paraId="6780FED6" w14:textId="4BFACC88" w:rsidR="005F6A14" w:rsidRPr="00AA38F0" w:rsidRDefault="00A945ED" w:rsidP="006D0E2C">
      <w:pPr>
        <w:autoSpaceDE w:val="0"/>
        <w:autoSpaceDN w:val="0"/>
        <w:jc w:val="center"/>
        <w:rPr>
          <w:lang w:val="en-US"/>
        </w:rPr>
      </w:pPr>
      <w:r w:rsidRPr="00AA38F0">
        <w:rPr>
          <w:noProof/>
          <w:lang w:val="en-US" w:eastAsia="en-US"/>
        </w:rPr>
        <w:drawing>
          <wp:inline distT="0" distB="0" distL="0" distR="0" wp14:anchorId="5E18C8F3" wp14:editId="77E1FD92">
            <wp:extent cx="1940560" cy="731520"/>
            <wp:effectExtent l="19050" t="19050" r="21590"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40560" cy="731520"/>
                    </a:xfrm>
                    <a:prstGeom prst="rect">
                      <a:avLst/>
                    </a:prstGeom>
                    <a:ln>
                      <a:solidFill>
                        <a:schemeClr val="accent1"/>
                      </a:solidFill>
                    </a:ln>
                  </pic:spPr>
                </pic:pic>
              </a:graphicData>
            </a:graphic>
          </wp:inline>
        </w:drawing>
      </w:r>
    </w:p>
    <w:p w14:paraId="7C55A77E" w14:textId="77777777" w:rsidR="006D0E2C" w:rsidRDefault="000C4DA8" w:rsidP="005F6A14">
      <w:pPr>
        <w:autoSpaceDE w:val="0"/>
        <w:autoSpaceDN w:val="0"/>
        <w:jc w:val="both"/>
        <w:rPr>
          <w:noProof/>
        </w:rPr>
      </w:pPr>
      <w:r w:rsidRPr="00AA38F0">
        <w:rPr>
          <w:lang w:val="en-US"/>
        </w:rPr>
        <w:t>By c</w:t>
      </w:r>
      <w:r w:rsidR="000072E1" w:rsidRPr="00AA38F0">
        <w:rPr>
          <w:lang w:val="en-US"/>
        </w:rPr>
        <w:t>licking “P</w:t>
      </w:r>
      <w:r w:rsidR="005F6A14" w:rsidRPr="00AA38F0">
        <w:rPr>
          <w:lang w:val="en-US"/>
        </w:rPr>
        <w:t>ermissi</w:t>
      </w:r>
      <w:r w:rsidR="004501A3" w:rsidRPr="00AA38F0">
        <w:rPr>
          <w:lang w:val="en-US"/>
        </w:rPr>
        <w:t>on</w:t>
      </w:r>
      <w:r w:rsidR="005F6A14" w:rsidRPr="00AA38F0">
        <w:rPr>
          <w:lang w:val="en-US"/>
        </w:rPr>
        <w:t>s</w:t>
      </w:r>
      <w:r w:rsidR="000072E1" w:rsidRPr="00AA38F0">
        <w:rPr>
          <w:lang w:val="en-US"/>
        </w:rPr>
        <w:t>”</w:t>
      </w:r>
      <w:r w:rsidR="005F6A14" w:rsidRPr="00AA38F0">
        <w:rPr>
          <w:lang w:val="en-US"/>
        </w:rPr>
        <w:t xml:space="preserve"> </w:t>
      </w:r>
      <w:r w:rsidR="004501A3" w:rsidRPr="00AA38F0">
        <w:rPr>
          <w:lang w:val="en-US"/>
        </w:rPr>
        <w:t>on</w:t>
      </w:r>
      <w:r w:rsidR="005F6A14" w:rsidRPr="00AA38F0">
        <w:rPr>
          <w:lang w:val="en-US"/>
        </w:rPr>
        <w:t xml:space="preserve"> the folder menu, a new tab</w:t>
      </w:r>
      <w:r w:rsidR="00B51054">
        <w:rPr>
          <w:lang w:val="en-US"/>
        </w:rPr>
        <w:t xml:space="preserve"> will open and display the user</w:t>
      </w:r>
      <w:r w:rsidR="005F6A14" w:rsidRPr="00AA38F0">
        <w:rPr>
          <w:lang w:val="en-US"/>
        </w:rPr>
        <w:t xml:space="preserve"> and group rights set </w:t>
      </w:r>
      <w:r w:rsidR="00F06ECE" w:rsidRPr="00AA38F0">
        <w:rPr>
          <w:lang w:val="en-US"/>
        </w:rPr>
        <w:t xml:space="preserve">for </w:t>
      </w:r>
      <w:r w:rsidR="005F6A14" w:rsidRPr="00AA38F0">
        <w:rPr>
          <w:lang w:val="en-US"/>
        </w:rPr>
        <w:t>this folder. The table indicates</w:t>
      </w:r>
      <w:r w:rsidR="008143C5" w:rsidRPr="00AA38F0">
        <w:rPr>
          <w:lang w:val="en-US"/>
        </w:rPr>
        <w:t>:</w:t>
      </w:r>
      <w:r w:rsidR="005F6A14" w:rsidRPr="00AA38F0">
        <w:rPr>
          <w:lang w:val="en-US"/>
        </w:rPr>
        <w:t xml:space="preserve"> </w:t>
      </w:r>
      <w:r w:rsidRPr="00AA38F0">
        <w:rPr>
          <w:lang w:val="en-US"/>
        </w:rPr>
        <w:t>which rights are set for which users</w:t>
      </w:r>
      <w:r w:rsidR="005F6A14" w:rsidRPr="00AA38F0">
        <w:rPr>
          <w:lang w:val="en-US"/>
        </w:rPr>
        <w:t xml:space="preserve">, </w:t>
      </w:r>
      <w:r w:rsidR="007125DC" w:rsidRPr="00AA38F0">
        <w:rPr>
          <w:lang w:val="en-US"/>
        </w:rPr>
        <w:t>if the user receive</w:t>
      </w:r>
      <w:r w:rsidR="008143C5" w:rsidRPr="00AA38F0">
        <w:rPr>
          <w:lang w:val="en-US"/>
        </w:rPr>
        <w:t>d</w:t>
      </w:r>
      <w:r w:rsidR="007125DC" w:rsidRPr="00AA38F0">
        <w:rPr>
          <w:lang w:val="en-US"/>
        </w:rPr>
        <w:t xml:space="preserve"> the right through th</w:t>
      </w:r>
      <w:r w:rsidR="008143C5" w:rsidRPr="00AA38F0">
        <w:rPr>
          <w:lang w:val="en-US"/>
        </w:rPr>
        <w:t>at</w:t>
      </w:r>
      <w:r w:rsidR="007125DC" w:rsidRPr="00AA38F0">
        <w:rPr>
          <w:lang w:val="en-US"/>
        </w:rPr>
        <w:t xml:space="preserve"> group</w:t>
      </w:r>
      <w:r w:rsidR="005F6A14" w:rsidRPr="00AA38F0">
        <w:rPr>
          <w:lang w:val="en-US"/>
        </w:rPr>
        <w:t xml:space="preserve">, </w:t>
      </w:r>
      <w:r w:rsidR="00BC18C1">
        <w:rPr>
          <w:lang w:val="en-US"/>
        </w:rPr>
        <w:t>and/</w:t>
      </w:r>
      <w:r w:rsidR="008143C5" w:rsidRPr="00AA38F0">
        <w:rPr>
          <w:lang w:val="en-US"/>
        </w:rPr>
        <w:t xml:space="preserve">or </w:t>
      </w:r>
      <w:r w:rsidR="005F6A14" w:rsidRPr="00AA38F0">
        <w:rPr>
          <w:lang w:val="en-US"/>
        </w:rPr>
        <w:t>if the rights were inherited from a parent folder</w:t>
      </w:r>
      <w:r w:rsidR="00C9420A" w:rsidRPr="00AA38F0">
        <w:rPr>
          <w:lang w:val="en-US"/>
        </w:rPr>
        <w:t>,</w:t>
      </w:r>
      <w:r w:rsidR="005F6A14" w:rsidRPr="00AA38F0">
        <w:rPr>
          <w:lang w:val="en-US"/>
        </w:rPr>
        <w:t xml:space="preserve"> and the Authority Type.</w:t>
      </w:r>
      <w:r w:rsidR="006D0E2C" w:rsidRPr="006D0E2C">
        <w:rPr>
          <w:noProof/>
        </w:rPr>
        <w:t xml:space="preserve"> </w:t>
      </w:r>
    </w:p>
    <w:p w14:paraId="5ABD4510" w14:textId="36733219" w:rsidR="005F6A14" w:rsidRDefault="006D0E2C" w:rsidP="005F6A14">
      <w:pPr>
        <w:autoSpaceDE w:val="0"/>
        <w:autoSpaceDN w:val="0"/>
        <w:jc w:val="both"/>
        <w:rPr>
          <w:lang w:val="en-US"/>
        </w:rPr>
      </w:pPr>
      <w:r w:rsidRPr="0073601A">
        <w:rPr>
          <w:noProof/>
        </w:rPr>
        <w:lastRenderedPageBreak/>
        <w:drawing>
          <wp:inline distT="0" distB="0" distL="0" distR="0" wp14:anchorId="6C3DF38E" wp14:editId="1FB58D71">
            <wp:extent cx="5764530" cy="2700020"/>
            <wp:effectExtent l="171450" t="171450" r="369570" b="36703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71"/>
                    <a:srcRect l="18031" t="23433" r="26818" b="30640"/>
                    <a:stretch/>
                  </pic:blipFill>
                  <pic:spPr>
                    <a:xfrm>
                      <a:off x="0" y="0"/>
                      <a:ext cx="5764530" cy="27000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A0770" w14:textId="2262AF97" w:rsidR="00BD75AA" w:rsidRPr="00AA38F0" w:rsidRDefault="00BD75AA" w:rsidP="00BD75AA">
      <w:pPr>
        <w:rPr>
          <w:lang w:val="en-US"/>
        </w:rPr>
      </w:pPr>
      <w:r w:rsidRPr="00AA38F0">
        <w:rPr>
          <w:lang w:val="en-US"/>
        </w:rPr>
        <w:t xml:space="preserve">The </w:t>
      </w:r>
      <w:r w:rsidR="003E3BBB" w:rsidRPr="00AA38F0">
        <w:rPr>
          <w:lang w:val="en-US"/>
        </w:rPr>
        <w:t>upper</w:t>
      </w:r>
      <w:r w:rsidRPr="00AA38F0">
        <w:rPr>
          <w:lang w:val="en-US"/>
        </w:rPr>
        <w:t xml:space="preserve"> part of the screen </w:t>
      </w:r>
      <w:r w:rsidR="008143C5" w:rsidRPr="00AA38F0">
        <w:rPr>
          <w:lang w:val="en-US"/>
        </w:rPr>
        <w:t>shows</w:t>
      </w:r>
      <w:r w:rsidRPr="00AA38F0">
        <w:rPr>
          <w:lang w:val="en-US"/>
        </w:rPr>
        <w:t xml:space="preserve"> the permissi</w:t>
      </w:r>
      <w:r w:rsidR="004501A3" w:rsidRPr="00AA38F0">
        <w:rPr>
          <w:lang w:val="en-US"/>
        </w:rPr>
        <w:t>on</w:t>
      </w:r>
      <w:r w:rsidRPr="00AA38F0">
        <w:rPr>
          <w:lang w:val="en-US"/>
        </w:rPr>
        <w:t>s that are inherited from the parent folders up to the company home folder.</w:t>
      </w:r>
    </w:p>
    <w:p w14:paraId="1DEC103B" w14:textId="0AB548CA" w:rsidR="00BD75AA" w:rsidRPr="00AA38F0" w:rsidRDefault="00BD75AA" w:rsidP="00BD75AA">
      <w:pPr>
        <w:rPr>
          <w:lang w:val="en-US"/>
        </w:rPr>
      </w:pPr>
      <w:r w:rsidRPr="00AA38F0">
        <w:rPr>
          <w:lang w:val="en-US"/>
        </w:rPr>
        <w:t xml:space="preserve">The </w:t>
      </w:r>
      <w:r w:rsidR="003E3BBB" w:rsidRPr="00AA38F0">
        <w:rPr>
          <w:lang w:val="en-US"/>
        </w:rPr>
        <w:t>lower</w:t>
      </w:r>
      <w:r w:rsidRPr="00AA38F0">
        <w:rPr>
          <w:lang w:val="en-US"/>
        </w:rPr>
        <w:t xml:space="preserve"> part of the screen </w:t>
      </w:r>
      <w:r w:rsidR="009F0DA1" w:rsidRPr="00AA38F0">
        <w:rPr>
          <w:lang w:val="en-US"/>
        </w:rPr>
        <w:t>shows</w:t>
      </w:r>
      <w:r w:rsidRPr="00AA38F0">
        <w:rPr>
          <w:lang w:val="en-US"/>
        </w:rPr>
        <w:t xml:space="preserve"> the permissi</w:t>
      </w:r>
      <w:r w:rsidR="004501A3" w:rsidRPr="00AA38F0">
        <w:rPr>
          <w:lang w:val="en-US"/>
        </w:rPr>
        <w:t>on</w:t>
      </w:r>
      <w:r w:rsidRPr="00AA38F0">
        <w:rPr>
          <w:lang w:val="en-US"/>
        </w:rPr>
        <w:t xml:space="preserve">s that are set </w:t>
      </w:r>
      <w:r w:rsidR="004501A3" w:rsidRPr="00AA38F0">
        <w:rPr>
          <w:lang w:val="en-US"/>
        </w:rPr>
        <w:t>on</w:t>
      </w:r>
      <w:r w:rsidRPr="00AA38F0">
        <w:rPr>
          <w:lang w:val="en-US"/>
        </w:rPr>
        <w:t xml:space="preserve"> the </w:t>
      </w:r>
      <w:r w:rsidR="003E3BBB" w:rsidRPr="00AA38F0">
        <w:rPr>
          <w:lang w:val="en-US"/>
        </w:rPr>
        <w:t>selected</w:t>
      </w:r>
      <w:r w:rsidRPr="00AA38F0">
        <w:rPr>
          <w:lang w:val="en-US"/>
        </w:rPr>
        <w:t xml:space="preserve"> folder.</w:t>
      </w:r>
    </w:p>
    <w:p w14:paraId="04377849" w14:textId="2CDA5BA3" w:rsidR="003E3BBB" w:rsidRPr="00AA38F0" w:rsidRDefault="003E3BBB" w:rsidP="00BD75AA">
      <w:pPr>
        <w:rPr>
          <w:lang w:val="en-US"/>
        </w:rPr>
      </w:pPr>
      <w:r w:rsidRPr="00AA38F0">
        <w:rPr>
          <w:lang w:val="en-US"/>
        </w:rPr>
        <w:t>Permissi</w:t>
      </w:r>
      <w:r w:rsidR="004501A3" w:rsidRPr="00AA38F0">
        <w:rPr>
          <w:lang w:val="en-US"/>
        </w:rPr>
        <w:t>on</w:t>
      </w:r>
      <w:r w:rsidRPr="00AA38F0">
        <w:rPr>
          <w:lang w:val="en-US"/>
        </w:rPr>
        <w:t>s are set for users or groups. Selecting a user or group will highlight (</w:t>
      </w:r>
      <w:r w:rsidR="009F0DA1" w:rsidRPr="00AA38F0">
        <w:rPr>
          <w:lang w:val="en-US"/>
        </w:rPr>
        <w:t xml:space="preserve">in </w:t>
      </w:r>
      <w:r w:rsidRPr="00AA38F0">
        <w:rPr>
          <w:lang w:val="en-US"/>
        </w:rPr>
        <w:t xml:space="preserve">green) in the </w:t>
      </w:r>
      <w:r w:rsidR="007710BE" w:rsidRPr="00AA38F0">
        <w:rPr>
          <w:lang w:val="en-US"/>
        </w:rPr>
        <w:t>breadcrumb</w:t>
      </w:r>
      <w:r w:rsidRPr="00AA38F0">
        <w:rPr>
          <w:lang w:val="en-US"/>
        </w:rPr>
        <w:t xml:space="preserve"> the folder in which the permissi</w:t>
      </w:r>
      <w:r w:rsidR="004501A3" w:rsidRPr="00AA38F0">
        <w:rPr>
          <w:lang w:val="en-US"/>
        </w:rPr>
        <w:t>on</w:t>
      </w:r>
      <w:r w:rsidRPr="00AA38F0">
        <w:rPr>
          <w:lang w:val="en-US"/>
        </w:rPr>
        <w:t>s are set.</w:t>
      </w:r>
    </w:p>
    <w:p w14:paraId="5F0E3B9E" w14:textId="4FFA50BC" w:rsidR="003E3BBB" w:rsidRPr="00AA38F0" w:rsidRDefault="0011406C" w:rsidP="0011406C">
      <w:pPr>
        <w:rPr>
          <w:lang w:val="en-US"/>
        </w:rPr>
      </w:pPr>
      <w:r w:rsidRPr="00AA38F0">
        <w:rPr>
          <w:lang w:val="en-US"/>
        </w:rPr>
        <w:t xml:space="preserve">You can click </w:t>
      </w:r>
      <w:r w:rsidR="004501A3" w:rsidRPr="00AA38F0">
        <w:rPr>
          <w:lang w:val="en-US"/>
        </w:rPr>
        <w:t>on</w:t>
      </w:r>
      <w:r w:rsidRPr="00AA38F0">
        <w:rPr>
          <w:lang w:val="en-US"/>
        </w:rPr>
        <w:t xml:space="preserve"> the folders in the path to see how the rights are set in the folders above. </w:t>
      </w:r>
    </w:p>
    <w:p w14:paraId="112DD9A3" w14:textId="7918FBC2" w:rsidR="0011406C" w:rsidRPr="00AA38F0" w:rsidRDefault="003E3BBB" w:rsidP="00BD75AA">
      <w:pPr>
        <w:rPr>
          <w:lang w:val="en-US"/>
        </w:rPr>
      </w:pPr>
      <w:r w:rsidRPr="00AA38F0">
        <w:rPr>
          <w:lang w:val="en-US"/>
        </w:rPr>
        <w:t>You can set permissi</w:t>
      </w:r>
      <w:r w:rsidR="004501A3" w:rsidRPr="00AA38F0">
        <w:rPr>
          <w:lang w:val="en-US"/>
        </w:rPr>
        <w:t>on</w:t>
      </w:r>
      <w:r w:rsidRPr="00AA38F0">
        <w:rPr>
          <w:lang w:val="en-US"/>
        </w:rPr>
        <w:t>s for users or groups in the Local Permissi</w:t>
      </w:r>
      <w:r w:rsidR="004501A3" w:rsidRPr="00AA38F0">
        <w:rPr>
          <w:lang w:val="en-US"/>
        </w:rPr>
        <w:t>on</w:t>
      </w:r>
      <w:r w:rsidRPr="00AA38F0">
        <w:rPr>
          <w:lang w:val="en-US"/>
        </w:rPr>
        <w:t xml:space="preserve">s </w:t>
      </w:r>
      <w:r w:rsidR="009F0DA1" w:rsidRPr="00AA38F0">
        <w:rPr>
          <w:lang w:val="en-US"/>
        </w:rPr>
        <w:t>secti</w:t>
      </w:r>
      <w:r w:rsidR="004501A3" w:rsidRPr="00AA38F0">
        <w:rPr>
          <w:lang w:val="en-US"/>
        </w:rPr>
        <w:t>on</w:t>
      </w:r>
      <w:r w:rsidRPr="00AA38F0">
        <w:rPr>
          <w:lang w:val="en-US"/>
        </w:rPr>
        <w:t xml:space="preserve">. </w:t>
      </w:r>
      <w:r w:rsidR="0011406C" w:rsidRPr="00AA38F0">
        <w:rPr>
          <w:lang w:val="en-US"/>
        </w:rPr>
        <w:t>Click into the cell if you want to add a user. Type a name</w:t>
      </w:r>
      <w:r w:rsidR="009F0DA1" w:rsidRPr="00AA38F0">
        <w:rPr>
          <w:lang w:val="en-US"/>
        </w:rPr>
        <w:t>,</w:t>
      </w:r>
      <w:r w:rsidR="0011406C" w:rsidRPr="00AA38F0">
        <w:rPr>
          <w:lang w:val="en-US"/>
        </w:rPr>
        <w:t xml:space="preserve"> and the list of the matching users or groups </w:t>
      </w:r>
      <w:r w:rsidR="009F0DA1" w:rsidRPr="00AA38F0">
        <w:rPr>
          <w:lang w:val="en-US"/>
        </w:rPr>
        <w:t>is displayed</w:t>
      </w:r>
      <w:r w:rsidR="00471E2E">
        <w:rPr>
          <w:lang w:val="en-US"/>
        </w:rPr>
        <w:t>.</w:t>
      </w:r>
    </w:p>
    <w:p w14:paraId="27030E92" w14:textId="77777777" w:rsidR="00BD75AA" w:rsidRPr="00AA38F0" w:rsidRDefault="00BD75AA" w:rsidP="003E3BBB">
      <w:pPr>
        <w:jc w:val="center"/>
        <w:rPr>
          <w:lang w:val="en-US"/>
        </w:rPr>
      </w:pPr>
      <w:r w:rsidRPr="00AA38F0">
        <w:rPr>
          <w:noProof/>
          <w:lang w:val="en-US" w:eastAsia="en-US"/>
        </w:rPr>
        <w:drawing>
          <wp:inline distT="0" distB="0" distL="0" distR="0" wp14:anchorId="101C3D4C" wp14:editId="0C08B08D">
            <wp:extent cx="2673007" cy="1695450"/>
            <wp:effectExtent l="152400" t="152400" r="356235" b="361950"/>
            <wp:docPr id="246" name="Picture 9" descr="C:\Documents and Settings\Jessica\My Documents\Fred 1.3 user guide\Screenshots\users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essica\My Documents\Fred 1.3 user guide\Screenshots\users permissions.png"/>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2673007" cy="1695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52AE09" w14:textId="250FDE6C" w:rsidR="00BD75AA" w:rsidRPr="00AA38F0" w:rsidRDefault="00BD75AA" w:rsidP="00BD75AA">
      <w:pPr>
        <w:rPr>
          <w:lang w:val="en-US"/>
        </w:rPr>
      </w:pPr>
      <w:r w:rsidRPr="00AA38F0">
        <w:rPr>
          <w:lang w:val="en-US"/>
        </w:rPr>
        <w:t xml:space="preserve">Click </w:t>
      </w:r>
      <w:r w:rsidR="004501A3" w:rsidRPr="00AA38F0">
        <w:rPr>
          <w:lang w:val="en-US"/>
        </w:rPr>
        <w:t>on</w:t>
      </w:r>
      <w:r w:rsidRPr="00AA38F0">
        <w:rPr>
          <w:lang w:val="en-US"/>
        </w:rPr>
        <w:t xml:space="preserve"> </w:t>
      </w:r>
      <w:r w:rsidRPr="00AA38F0">
        <w:rPr>
          <w:noProof/>
          <w:lang w:val="en-US" w:eastAsia="en-US"/>
        </w:rPr>
        <w:drawing>
          <wp:inline distT="0" distB="0" distL="0" distR="0" wp14:anchorId="080DA211" wp14:editId="0E0F0BDE">
            <wp:extent cx="228600" cy="228600"/>
            <wp:effectExtent l="19050" t="0" r="0" b="0"/>
            <wp:docPr id="247" name="Picture 10"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essica\My Documents\Fred 1.3 user guide\Screenshots\+.png"/>
                    <pic:cNvPicPr>
                      <a:picLocks noChangeAspect="1" noChangeArrowheads="1"/>
                    </pic:cNvPicPr>
                  </pic:nvPicPr>
                  <pic:blipFill>
                    <a:blip r:embed="rId73"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AA38F0">
        <w:rPr>
          <w:lang w:val="en-US"/>
        </w:rPr>
        <w:t xml:space="preserve"> to add a user</w:t>
      </w:r>
      <w:r w:rsidR="009F0DA1" w:rsidRPr="00AA38F0">
        <w:rPr>
          <w:lang w:val="en-US"/>
        </w:rPr>
        <w:t xml:space="preserve"> or </w:t>
      </w:r>
      <w:r w:rsidRPr="00AA38F0">
        <w:rPr>
          <w:lang w:val="en-US"/>
        </w:rPr>
        <w:t xml:space="preserve">group. </w:t>
      </w:r>
      <w:r w:rsidR="003E3BBB" w:rsidRPr="00AA38F0">
        <w:rPr>
          <w:lang w:val="en-US"/>
        </w:rPr>
        <w:t>Th</w:t>
      </w:r>
      <w:r w:rsidR="009F0DA1" w:rsidRPr="00AA38F0">
        <w:rPr>
          <w:lang w:val="en-US"/>
        </w:rPr>
        <w:t>at</w:t>
      </w:r>
      <w:r w:rsidRPr="00AA38F0">
        <w:rPr>
          <w:lang w:val="en-US"/>
        </w:rPr>
        <w:t xml:space="preserve"> name is now listed in the local permissi</w:t>
      </w:r>
      <w:r w:rsidR="004501A3" w:rsidRPr="00AA38F0">
        <w:rPr>
          <w:lang w:val="en-US"/>
        </w:rPr>
        <w:t>on</w:t>
      </w:r>
      <w:r w:rsidRPr="00AA38F0">
        <w:rPr>
          <w:lang w:val="en-US"/>
        </w:rPr>
        <w:t xml:space="preserve">s table and you can define </w:t>
      </w:r>
      <w:r w:rsidR="00395098" w:rsidRPr="00AA38F0">
        <w:rPr>
          <w:lang w:val="en-US"/>
        </w:rPr>
        <w:t>the</w:t>
      </w:r>
      <w:r w:rsidRPr="00AA38F0">
        <w:rPr>
          <w:lang w:val="en-US"/>
        </w:rPr>
        <w:t xml:space="preserve"> role.</w:t>
      </w:r>
    </w:p>
    <w:p w14:paraId="6DEB758B" w14:textId="77777777" w:rsidR="00BD75AA" w:rsidRPr="00AA38F0" w:rsidRDefault="00BD75AA" w:rsidP="003E3BBB">
      <w:pPr>
        <w:jc w:val="center"/>
        <w:rPr>
          <w:lang w:val="en-US"/>
        </w:rPr>
      </w:pPr>
      <w:r w:rsidRPr="00AA38F0">
        <w:rPr>
          <w:noProof/>
          <w:lang w:val="en-US" w:eastAsia="en-US"/>
        </w:rPr>
        <w:lastRenderedPageBreak/>
        <w:drawing>
          <wp:inline distT="0" distB="0" distL="0" distR="0" wp14:anchorId="72470522" wp14:editId="153DB868">
            <wp:extent cx="3806724" cy="1304925"/>
            <wp:effectExtent l="152400" t="152400" r="365760" b="352425"/>
            <wp:docPr id="248" name="Picture 11" descr="C:\Documents and Settings\Jessica\My Documents\Fred 1.3 user guide\Screenshots\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essica\My Documents\Fred 1.3 user guide\Screenshots\role user.png"/>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806724" cy="1304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09535F" w14:textId="685502D0" w:rsidR="00BD75AA" w:rsidRPr="00AA38F0" w:rsidRDefault="00BD75AA" w:rsidP="00BD75AA">
      <w:pPr>
        <w:rPr>
          <w:lang w:val="en-US"/>
        </w:rPr>
      </w:pPr>
      <w:r w:rsidRPr="00AA38F0">
        <w:rPr>
          <w:lang w:val="en-US"/>
        </w:rPr>
        <w:t xml:space="preserve">If you </w:t>
      </w:r>
      <w:proofErr w:type="gramStart"/>
      <w:r w:rsidRPr="00AA38F0">
        <w:rPr>
          <w:lang w:val="en-US"/>
        </w:rPr>
        <w:t>d</w:t>
      </w:r>
      <w:r w:rsidR="004501A3" w:rsidRPr="00AA38F0">
        <w:rPr>
          <w:lang w:val="en-US"/>
        </w:rPr>
        <w:t>on</w:t>
      </w:r>
      <w:r w:rsidRPr="00AA38F0">
        <w:rPr>
          <w:lang w:val="en-US"/>
        </w:rPr>
        <w:t>’t</w:t>
      </w:r>
      <w:proofErr w:type="gramEnd"/>
      <w:r w:rsidRPr="00AA38F0">
        <w:rPr>
          <w:lang w:val="en-US"/>
        </w:rPr>
        <w:t xml:space="preserve"> want </w:t>
      </w:r>
      <w:r w:rsidR="009F0DA1" w:rsidRPr="00AA38F0">
        <w:rPr>
          <w:lang w:val="en-US"/>
        </w:rPr>
        <w:t xml:space="preserve">a </w:t>
      </w:r>
      <w:r w:rsidRPr="00AA38F0">
        <w:rPr>
          <w:lang w:val="en-US"/>
        </w:rPr>
        <w:t>user</w:t>
      </w:r>
      <w:r w:rsidR="00BC18C1">
        <w:rPr>
          <w:lang w:val="en-US"/>
        </w:rPr>
        <w:t xml:space="preserve"> or group</w:t>
      </w:r>
      <w:r w:rsidRPr="00AA38F0">
        <w:rPr>
          <w:lang w:val="en-US"/>
        </w:rPr>
        <w:t xml:space="preserve"> to have access to the folder anymore, right click </w:t>
      </w:r>
      <w:r w:rsidR="004501A3" w:rsidRPr="00AA38F0">
        <w:rPr>
          <w:lang w:val="en-US"/>
        </w:rPr>
        <w:t>on</w:t>
      </w:r>
      <w:r w:rsidRPr="00AA38F0">
        <w:rPr>
          <w:lang w:val="en-US"/>
        </w:rPr>
        <w:t xml:space="preserve"> </w:t>
      </w:r>
      <w:r w:rsidR="009F0DA1" w:rsidRPr="00AA38F0">
        <w:rPr>
          <w:lang w:val="en-US"/>
        </w:rPr>
        <w:t xml:space="preserve">the </w:t>
      </w:r>
      <w:r w:rsidR="00C9420A" w:rsidRPr="00AA38F0">
        <w:rPr>
          <w:lang w:val="en-US"/>
        </w:rPr>
        <w:t xml:space="preserve">user’s or group’s </w:t>
      </w:r>
      <w:r w:rsidRPr="00AA38F0">
        <w:rPr>
          <w:lang w:val="en-US"/>
        </w:rPr>
        <w:t>name and select “remove permissi</w:t>
      </w:r>
      <w:r w:rsidR="004501A3" w:rsidRPr="00AA38F0">
        <w:rPr>
          <w:lang w:val="en-US"/>
        </w:rPr>
        <w:t>on</w:t>
      </w:r>
      <w:r w:rsidRPr="00AA38F0">
        <w:rPr>
          <w:lang w:val="en-US"/>
        </w:rPr>
        <w:t>”.</w:t>
      </w:r>
    </w:p>
    <w:p w14:paraId="69D069B5" w14:textId="77777777" w:rsidR="00BD75AA" w:rsidRPr="00AA38F0" w:rsidRDefault="00BD75AA" w:rsidP="003E3BBB">
      <w:pPr>
        <w:jc w:val="center"/>
        <w:rPr>
          <w:lang w:val="en-US"/>
        </w:rPr>
      </w:pPr>
      <w:r w:rsidRPr="00AA38F0">
        <w:rPr>
          <w:noProof/>
          <w:lang w:val="en-US" w:eastAsia="en-US"/>
        </w:rPr>
        <w:drawing>
          <wp:inline distT="0" distB="0" distL="0" distR="0" wp14:anchorId="024E8EA2" wp14:editId="28EA1FC5">
            <wp:extent cx="2771775" cy="940134"/>
            <wp:effectExtent l="19050" t="0" r="9525" b="0"/>
            <wp:docPr id="249" name="Picture 12" descr="C:\Documents and Settings\Jessica\My Documents\Fred 1.3 user guide\Screenshots\remove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2771775" cy="940134"/>
                    </a:xfrm>
                    <a:prstGeom prst="rect">
                      <a:avLst/>
                    </a:prstGeom>
                    <a:noFill/>
                    <a:ln w="9525">
                      <a:noFill/>
                      <a:miter lim="800000"/>
                      <a:headEnd/>
                      <a:tailEnd/>
                    </a:ln>
                  </pic:spPr>
                </pic:pic>
              </a:graphicData>
            </a:graphic>
          </wp:inline>
        </w:drawing>
      </w:r>
    </w:p>
    <w:p w14:paraId="329DE9AF" w14:textId="77B58D5F" w:rsidR="00C14756" w:rsidRPr="00AA38F0" w:rsidRDefault="00886771" w:rsidP="005F52A1">
      <w:pPr>
        <w:pStyle w:val="Heading2"/>
        <w:rPr>
          <w:lang w:val="en-US"/>
        </w:rPr>
      </w:pPr>
      <w:bookmarkStart w:id="42" w:name="_Toc483990907"/>
      <w:r w:rsidRPr="00AA38F0">
        <w:rPr>
          <w:lang w:val="en-US"/>
        </w:rPr>
        <w:t>M</w:t>
      </w:r>
      <w:r w:rsidR="003B71A7" w:rsidRPr="00AA38F0">
        <w:rPr>
          <w:lang w:val="en-US"/>
        </w:rPr>
        <w:t>ulti folder functi</w:t>
      </w:r>
      <w:r w:rsidR="004501A3" w:rsidRPr="00AA38F0">
        <w:rPr>
          <w:lang w:val="en-US"/>
        </w:rPr>
        <w:t>on</w:t>
      </w:r>
      <w:r w:rsidR="003B71A7" w:rsidRPr="00AA38F0">
        <w:rPr>
          <w:lang w:val="en-US"/>
        </w:rPr>
        <w:t>ality</w:t>
      </w:r>
      <w:bookmarkEnd w:id="42"/>
    </w:p>
    <w:p w14:paraId="6F1AA06F" w14:textId="147D3C85" w:rsidR="003B71A7" w:rsidRPr="00AA38F0" w:rsidRDefault="009F0DA1" w:rsidP="00C14756">
      <w:pPr>
        <w:rPr>
          <w:lang w:val="en-US"/>
        </w:rPr>
      </w:pPr>
      <w:r w:rsidRPr="00AA38F0">
        <w:rPr>
          <w:lang w:val="en-US"/>
        </w:rPr>
        <w:t xml:space="preserve">You </w:t>
      </w:r>
      <w:r w:rsidR="000A5ACC" w:rsidRPr="00AA38F0">
        <w:rPr>
          <w:lang w:val="en-US"/>
        </w:rPr>
        <w:t xml:space="preserve">can select multiple folders in the </w:t>
      </w:r>
      <w:r w:rsidRPr="00AA38F0">
        <w:rPr>
          <w:lang w:val="en-US"/>
        </w:rPr>
        <w:t>D</w:t>
      </w:r>
      <w:r w:rsidR="000A5ACC" w:rsidRPr="00AA38F0">
        <w:rPr>
          <w:lang w:val="en-US"/>
        </w:rPr>
        <w:t>etail</w:t>
      </w:r>
      <w:r w:rsidR="000153DA">
        <w:rPr>
          <w:lang w:val="en-US"/>
        </w:rPr>
        <w:t>s</w:t>
      </w:r>
      <w:r w:rsidR="000A5ACC" w:rsidRPr="00AA38F0">
        <w:rPr>
          <w:lang w:val="en-US"/>
        </w:rPr>
        <w:t xml:space="preserve"> pane. </w:t>
      </w:r>
      <w:r w:rsidR="007710BE" w:rsidRPr="00AA38F0">
        <w:rPr>
          <w:lang w:val="en-US"/>
        </w:rPr>
        <w:t xml:space="preserve">Some commands </w:t>
      </w:r>
      <w:r w:rsidR="00D34CB7" w:rsidRPr="00AA38F0">
        <w:rPr>
          <w:lang w:val="en-US"/>
        </w:rPr>
        <w:t xml:space="preserve">in the folder menu are </w:t>
      </w:r>
      <w:r w:rsidR="005D293A">
        <w:rPr>
          <w:lang w:val="en-US"/>
        </w:rPr>
        <w:t>un</w:t>
      </w:r>
      <w:r w:rsidR="00D34CB7" w:rsidRPr="00AA38F0">
        <w:rPr>
          <w:lang w:val="en-US"/>
        </w:rPr>
        <w:t xml:space="preserve">available when you </w:t>
      </w:r>
      <w:r w:rsidR="007710BE" w:rsidRPr="00AA38F0">
        <w:rPr>
          <w:lang w:val="en-US"/>
        </w:rPr>
        <w:t xml:space="preserve">select multiple </w:t>
      </w:r>
      <w:r w:rsidR="00696EDF" w:rsidRPr="00AA38F0">
        <w:rPr>
          <w:lang w:val="en-US"/>
        </w:rPr>
        <w:t>folders</w:t>
      </w:r>
      <w:r w:rsidR="00A55C2A" w:rsidRPr="00AA38F0">
        <w:rPr>
          <w:lang w:val="en-US"/>
        </w:rPr>
        <w:t>.</w:t>
      </w:r>
    </w:p>
    <w:p w14:paraId="6B89B590" w14:textId="1861C9E4" w:rsidR="00A55C2A" w:rsidRPr="00AA38F0" w:rsidRDefault="005E2DE7" w:rsidP="00A55C2A">
      <w:pPr>
        <w:pStyle w:val="Heading1"/>
        <w:rPr>
          <w:lang w:val="en-US"/>
        </w:rPr>
      </w:pPr>
      <w:bookmarkStart w:id="43" w:name="_Ref451678560"/>
      <w:bookmarkStart w:id="44" w:name="_Toc483990908"/>
      <w:r>
        <w:rPr>
          <w:lang w:val="en-US"/>
        </w:rPr>
        <w:t>Taking content offline</w:t>
      </w:r>
      <w:bookmarkEnd w:id="43"/>
      <w:bookmarkEnd w:id="44"/>
    </w:p>
    <w:p w14:paraId="1D073D3E" w14:textId="48880682" w:rsidR="00A55C2A" w:rsidRPr="00AA38F0" w:rsidRDefault="00A55C2A" w:rsidP="00A55C2A">
      <w:pPr>
        <w:rPr>
          <w:lang w:val="en-US"/>
        </w:rPr>
      </w:pPr>
      <w:r w:rsidRPr="00AA38F0">
        <w:rPr>
          <w:lang w:val="en-US"/>
        </w:rPr>
        <w:t xml:space="preserve">You can take part of your repository </w:t>
      </w:r>
      <w:r w:rsidR="0084644E" w:rsidRPr="00AA38F0">
        <w:rPr>
          <w:lang w:val="en-US"/>
        </w:rPr>
        <w:t>offline</w:t>
      </w:r>
      <w:r w:rsidRPr="00AA38F0">
        <w:rPr>
          <w:lang w:val="en-US"/>
        </w:rPr>
        <w:t xml:space="preserve">. In the </w:t>
      </w:r>
      <w:r w:rsidR="0084644E" w:rsidRPr="00AA38F0">
        <w:rPr>
          <w:lang w:val="en-US"/>
        </w:rPr>
        <w:t>offline</w:t>
      </w:r>
      <w:r w:rsidRPr="00AA38F0">
        <w:rPr>
          <w:lang w:val="en-US"/>
        </w:rPr>
        <w:t xml:space="preserve"> mode</w:t>
      </w:r>
      <w:r w:rsidR="00747869" w:rsidRPr="00AA38F0">
        <w:rPr>
          <w:lang w:val="en-US"/>
        </w:rPr>
        <w:t>,</w:t>
      </w:r>
      <w:r w:rsidRPr="00AA38F0">
        <w:rPr>
          <w:lang w:val="en-US"/>
        </w:rPr>
        <w:t xml:space="preserve"> you </w:t>
      </w:r>
      <w:proofErr w:type="gramStart"/>
      <w:r w:rsidR="00747869" w:rsidRPr="00AA38F0">
        <w:rPr>
          <w:lang w:val="en-US"/>
        </w:rPr>
        <w:t>are</w:t>
      </w:r>
      <w:r w:rsidRPr="00AA38F0">
        <w:rPr>
          <w:lang w:val="en-US"/>
        </w:rPr>
        <w:t xml:space="preserve"> able to</w:t>
      </w:r>
      <w:proofErr w:type="gramEnd"/>
      <w:r w:rsidRPr="00AA38F0">
        <w:rPr>
          <w:lang w:val="en-US"/>
        </w:rPr>
        <w:t xml:space="preserve"> navigate through your </w:t>
      </w:r>
      <w:r w:rsidR="0084644E" w:rsidRPr="00AA38F0">
        <w:rPr>
          <w:lang w:val="en-US"/>
        </w:rPr>
        <w:t>offline</w:t>
      </w:r>
      <w:r w:rsidRPr="00AA38F0">
        <w:rPr>
          <w:lang w:val="en-US"/>
        </w:rPr>
        <w:t xml:space="preserve"> structure, view the related metadata</w:t>
      </w:r>
      <w:r w:rsidR="009F48ED" w:rsidRPr="00AA38F0">
        <w:rPr>
          <w:lang w:val="en-US"/>
        </w:rPr>
        <w:t>,</w:t>
      </w:r>
      <w:r w:rsidRPr="00AA38F0">
        <w:rPr>
          <w:lang w:val="en-US"/>
        </w:rPr>
        <w:t xml:space="preserve"> and open the documents you have </w:t>
      </w:r>
      <w:r w:rsidR="00747869" w:rsidRPr="00AA38F0">
        <w:rPr>
          <w:lang w:val="en-US"/>
        </w:rPr>
        <w:t xml:space="preserve">selected to </w:t>
      </w:r>
      <w:r w:rsidRPr="00AA38F0">
        <w:rPr>
          <w:lang w:val="en-US"/>
        </w:rPr>
        <w:t xml:space="preserve">take </w:t>
      </w:r>
      <w:r w:rsidR="0084644E" w:rsidRPr="00AA38F0">
        <w:rPr>
          <w:lang w:val="en-US"/>
        </w:rPr>
        <w:t>offline</w:t>
      </w:r>
      <w:r w:rsidRPr="00AA38F0">
        <w:rPr>
          <w:lang w:val="en-US"/>
        </w:rPr>
        <w:t>.</w:t>
      </w:r>
    </w:p>
    <w:p w14:paraId="39C5249A" w14:textId="3873FED6" w:rsidR="00A55C2A" w:rsidRPr="00AA38F0" w:rsidRDefault="00A55C2A" w:rsidP="00A55C2A">
      <w:pPr>
        <w:pStyle w:val="Heading2"/>
        <w:rPr>
          <w:lang w:val="en-US"/>
        </w:rPr>
      </w:pPr>
      <w:bookmarkStart w:id="45" w:name="_Toc483990909"/>
      <w:r w:rsidRPr="00AA38F0">
        <w:rPr>
          <w:lang w:val="en-US"/>
        </w:rPr>
        <w:t xml:space="preserve">Selecting the </w:t>
      </w:r>
      <w:proofErr w:type="gramStart"/>
      <w:r w:rsidRPr="00AA38F0">
        <w:rPr>
          <w:lang w:val="en-US"/>
        </w:rPr>
        <w:t>c</w:t>
      </w:r>
      <w:r w:rsidR="0084644E" w:rsidRPr="00AA38F0">
        <w:rPr>
          <w:lang w:val="en-US"/>
        </w:rPr>
        <w:t>on</w:t>
      </w:r>
      <w:r w:rsidRPr="00AA38F0">
        <w:rPr>
          <w:lang w:val="en-US"/>
        </w:rPr>
        <w:t>tent</w:t>
      </w:r>
      <w:proofErr w:type="gramEnd"/>
      <w:r w:rsidRPr="00AA38F0">
        <w:rPr>
          <w:lang w:val="en-US"/>
        </w:rPr>
        <w:t xml:space="preserve"> you want to take </w:t>
      </w:r>
      <w:r w:rsidR="0084644E" w:rsidRPr="00AA38F0">
        <w:rPr>
          <w:lang w:val="en-US"/>
        </w:rPr>
        <w:t>offline</w:t>
      </w:r>
      <w:bookmarkEnd w:id="45"/>
    </w:p>
    <w:p w14:paraId="5B1A00CF" w14:textId="10637FC3" w:rsidR="00A55C2A" w:rsidRPr="00AA38F0" w:rsidRDefault="00A55C2A" w:rsidP="00A55C2A">
      <w:pPr>
        <w:rPr>
          <w:lang w:val="en-US"/>
        </w:rPr>
      </w:pPr>
      <w:r w:rsidRPr="00AA38F0">
        <w:rPr>
          <w:lang w:val="en-US"/>
        </w:rPr>
        <w:t xml:space="preserve">There are two </w:t>
      </w:r>
      <w:r w:rsidR="00781157" w:rsidRPr="00AA38F0">
        <w:rPr>
          <w:lang w:val="en-US"/>
        </w:rPr>
        <w:t>ways you can take</w:t>
      </w:r>
      <w:r w:rsidRPr="00AA38F0">
        <w:rPr>
          <w:lang w:val="en-US"/>
        </w:rPr>
        <w:t xml:space="preserve"> folders </w:t>
      </w:r>
      <w:r w:rsidR="0084644E" w:rsidRPr="00AA38F0">
        <w:rPr>
          <w:lang w:val="en-US"/>
        </w:rPr>
        <w:t>offline</w:t>
      </w:r>
      <w:r w:rsidRPr="00AA38F0">
        <w:rPr>
          <w:lang w:val="en-US"/>
        </w:rPr>
        <w:t>:</w:t>
      </w:r>
    </w:p>
    <w:p w14:paraId="0F9DEF60" w14:textId="152913DA" w:rsidR="00A55C2A" w:rsidRPr="00AA38F0" w:rsidRDefault="00A55C2A" w:rsidP="000E076E">
      <w:pPr>
        <w:pStyle w:val="ListParagraph"/>
        <w:numPr>
          <w:ilvl w:val="0"/>
          <w:numId w:val="9"/>
        </w:numPr>
        <w:tabs>
          <w:tab w:val="left" w:pos="1560"/>
        </w:tabs>
        <w:rPr>
          <w:lang w:val="en-US"/>
        </w:rPr>
      </w:pPr>
      <w:r w:rsidRPr="00AA38F0">
        <w:rPr>
          <w:lang w:val="en-US"/>
        </w:rPr>
        <w:t xml:space="preserve">Via the </w:t>
      </w:r>
      <w:r w:rsidR="000E076E" w:rsidRPr="00AA38F0">
        <w:rPr>
          <w:lang w:val="en-US"/>
        </w:rPr>
        <w:t>Favorite</w:t>
      </w:r>
      <w:r w:rsidRPr="00AA38F0">
        <w:rPr>
          <w:lang w:val="en-US"/>
        </w:rPr>
        <w:t xml:space="preserve"> Folders</w:t>
      </w:r>
      <w:r w:rsidR="00747869" w:rsidRPr="00AA38F0">
        <w:rPr>
          <w:lang w:val="en-US"/>
        </w:rPr>
        <w:t xml:space="preserve"> menu</w:t>
      </w:r>
    </w:p>
    <w:p w14:paraId="38F4F81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3375ABB8" wp14:editId="44498457">
            <wp:extent cx="1575146" cy="1038560"/>
            <wp:effectExtent l="19050" t="19050" r="2540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pic:spPr>
                </pic:pic>
              </a:graphicData>
            </a:graphic>
          </wp:inline>
        </w:drawing>
      </w:r>
    </w:p>
    <w:p w14:paraId="28DF39E4" w14:textId="42752E87" w:rsidR="00A55C2A" w:rsidRPr="00AA38F0" w:rsidRDefault="00A55C2A" w:rsidP="00A55C2A">
      <w:pPr>
        <w:pStyle w:val="ListParagraph"/>
        <w:numPr>
          <w:ilvl w:val="0"/>
          <w:numId w:val="9"/>
        </w:numPr>
        <w:rPr>
          <w:lang w:val="en-US"/>
        </w:rPr>
      </w:pPr>
      <w:r w:rsidRPr="00AA38F0">
        <w:rPr>
          <w:lang w:val="en-US"/>
        </w:rPr>
        <w:t>Via the folders</w:t>
      </w:r>
      <w:r w:rsidR="00747869" w:rsidRPr="00AA38F0">
        <w:rPr>
          <w:lang w:val="en-US"/>
        </w:rPr>
        <w:t xml:space="preserve"> menu</w:t>
      </w:r>
      <w:r w:rsidRPr="00AA38F0">
        <w:rPr>
          <w:lang w:val="en-US"/>
        </w:rPr>
        <w:t>: when you take a folder in the repository</w:t>
      </w:r>
      <w:r w:rsidR="00747869" w:rsidRPr="00AA38F0">
        <w:rPr>
          <w:lang w:val="en-US"/>
        </w:rPr>
        <w:t xml:space="preserve"> offline</w:t>
      </w:r>
      <w:r w:rsidRPr="00AA38F0">
        <w:rPr>
          <w:lang w:val="en-US"/>
        </w:rPr>
        <w:t xml:space="preserve">, it is automatically added to your </w:t>
      </w:r>
      <w:r w:rsidR="000E076E" w:rsidRPr="00AA38F0">
        <w:rPr>
          <w:lang w:val="en-US"/>
        </w:rPr>
        <w:t>Favorite</w:t>
      </w:r>
      <w:r w:rsidRPr="00AA38F0">
        <w:rPr>
          <w:lang w:val="en-US"/>
        </w:rPr>
        <w:t>s</w:t>
      </w:r>
      <w:r w:rsidR="00DF4CDF" w:rsidRPr="00AA38F0">
        <w:rPr>
          <w:lang w:val="en-US"/>
        </w:rPr>
        <w:t xml:space="preserve"> after the </w:t>
      </w:r>
      <w:r w:rsidR="00974172" w:rsidRPr="00AA38F0">
        <w:rPr>
          <w:lang w:val="en-US"/>
        </w:rPr>
        <w:t>synchronization has</w:t>
      </w:r>
      <w:r w:rsidR="00DF4CDF" w:rsidRPr="00AA38F0">
        <w:rPr>
          <w:lang w:val="en-US"/>
        </w:rPr>
        <w:t xml:space="preserve"> been completed</w:t>
      </w:r>
    </w:p>
    <w:p w14:paraId="16BCB300" w14:textId="77777777" w:rsidR="00FF140C" w:rsidRPr="00AA38F0" w:rsidRDefault="00FF140C" w:rsidP="00FF140C">
      <w:pPr>
        <w:pStyle w:val="ListParagraph"/>
        <w:rPr>
          <w:lang w:val="en-US"/>
        </w:rPr>
      </w:pPr>
    </w:p>
    <w:p w14:paraId="602BD24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5366D6EB" wp14:editId="2B4FE2FE">
            <wp:extent cx="1943371" cy="743054"/>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3371" cy="743054"/>
                    </a:xfrm>
                    <a:prstGeom prst="rect">
                      <a:avLst/>
                    </a:prstGeom>
                    <a:ln>
                      <a:solidFill>
                        <a:schemeClr val="accent1"/>
                      </a:solidFill>
                    </a:ln>
                  </pic:spPr>
                </pic:pic>
              </a:graphicData>
            </a:graphic>
          </wp:inline>
        </w:drawing>
      </w:r>
    </w:p>
    <w:p w14:paraId="0C2FC2DF" w14:textId="674A1680" w:rsidR="00A55C2A" w:rsidRPr="00AA38F0" w:rsidRDefault="00917C34" w:rsidP="00A55C2A">
      <w:pPr>
        <w:rPr>
          <w:lang w:val="en-US"/>
        </w:rPr>
      </w:pPr>
      <w:r w:rsidRPr="00917C34">
        <w:rPr>
          <w:noProof/>
        </w:rPr>
        <w:lastRenderedPageBreak/>
        <w:drawing>
          <wp:inline distT="0" distB="0" distL="0" distR="0" wp14:anchorId="204E286F" wp14:editId="22D8190E">
            <wp:extent cx="6192520" cy="3258185"/>
            <wp:effectExtent l="171450" t="171450" r="360680" b="361315"/>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7"/>
                    <a:srcRect l="18030" t="23434" r="22652" b="21078"/>
                    <a:stretch/>
                  </pic:blipFill>
                  <pic:spPr>
                    <a:xfrm>
                      <a:off x="0" y="0"/>
                      <a:ext cx="6192520" cy="3258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5391E5" w14:textId="786A2521" w:rsidR="0024442B" w:rsidRPr="00AA38F0" w:rsidRDefault="00DF4CDF" w:rsidP="00A55C2A">
      <w:pPr>
        <w:rPr>
          <w:lang w:val="en-US"/>
        </w:rPr>
      </w:pPr>
      <w:r w:rsidRPr="00AA38F0">
        <w:rPr>
          <w:lang w:val="en-US"/>
        </w:rPr>
        <w:t>While</w:t>
      </w:r>
      <w:r w:rsidR="00747869" w:rsidRPr="00AA38F0">
        <w:rPr>
          <w:lang w:val="en-US"/>
        </w:rPr>
        <w:t xml:space="preserve"> the folders are</w:t>
      </w:r>
      <w:r w:rsidRPr="00AA38F0">
        <w:rPr>
          <w:lang w:val="en-US"/>
        </w:rPr>
        <w:t xml:space="preserve"> synchr</w:t>
      </w:r>
      <w:r w:rsidR="0084644E" w:rsidRPr="00AA38F0">
        <w:rPr>
          <w:lang w:val="en-US"/>
        </w:rPr>
        <w:t>o</w:t>
      </w:r>
      <w:r w:rsidR="00974172" w:rsidRPr="00AA38F0">
        <w:rPr>
          <w:lang w:val="en-US"/>
        </w:rPr>
        <w:t>n</w:t>
      </w:r>
      <w:r w:rsidRPr="00AA38F0">
        <w:rPr>
          <w:lang w:val="en-US"/>
        </w:rPr>
        <w:t>i</w:t>
      </w:r>
      <w:r w:rsidR="00974172" w:rsidRPr="00AA38F0">
        <w:rPr>
          <w:lang w:val="en-US"/>
        </w:rPr>
        <w:t>z</w:t>
      </w:r>
      <w:r w:rsidRPr="00AA38F0">
        <w:rPr>
          <w:lang w:val="en-US"/>
        </w:rPr>
        <w:t xml:space="preserve">ing, </w:t>
      </w:r>
      <w:r w:rsidR="00974172" w:rsidRPr="00AA38F0">
        <w:rPr>
          <w:lang w:val="en-US"/>
        </w:rPr>
        <w:t>a</w:t>
      </w:r>
      <w:r w:rsidR="00747869" w:rsidRPr="00AA38F0">
        <w:rPr>
          <w:lang w:val="en-US"/>
        </w:rPr>
        <w:t xml:space="preserve"> </w:t>
      </w:r>
      <w:r w:rsidR="005D293A">
        <w:rPr>
          <w:lang w:val="en-US"/>
        </w:rPr>
        <w:t xml:space="preserve">message at the </w:t>
      </w:r>
      <w:r w:rsidR="003A35A8">
        <w:rPr>
          <w:lang w:val="en-US"/>
        </w:rPr>
        <w:t>bottom of the screen</w:t>
      </w:r>
      <w:r w:rsidR="00747869" w:rsidRPr="00AA38F0">
        <w:rPr>
          <w:lang w:val="en-US"/>
        </w:rPr>
        <w:t xml:space="preserve"> will alert you</w:t>
      </w:r>
      <w:r w:rsidR="0024442B" w:rsidRPr="00AA38F0">
        <w:rPr>
          <w:lang w:val="en-US"/>
        </w:rPr>
        <w:t xml:space="preserve"> that the process is running.</w:t>
      </w:r>
    </w:p>
    <w:p w14:paraId="3C7097B8" w14:textId="77777777" w:rsidR="006D0CFB" w:rsidRDefault="006D0CFB">
      <w:pPr>
        <w:spacing w:after="200" w:line="276" w:lineRule="auto"/>
        <w:rPr>
          <w:lang w:val="en-US"/>
        </w:rPr>
      </w:pPr>
      <w:r>
        <w:rPr>
          <w:lang w:val="en-US"/>
        </w:rPr>
        <w:br w:type="page"/>
      </w:r>
    </w:p>
    <w:p w14:paraId="6410D076" w14:textId="2827AD87" w:rsidR="0024442B" w:rsidRPr="00AA38F0" w:rsidRDefault="0024442B" w:rsidP="00A55C2A">
      <w:pPr>
        <w:rPr>
          <w:lang w:val="en-US"/>
        </w:rPr>
      </w:pPr>
      <w:r w:rsidRPr="00AA38F0">
        <w:rPr>
          <w:lang w:val="en-US"/>
        </w:rPr>
        <w:lastRenderedPageBreak/>
        <w:t xml:space="preserve">When completed, the folder is visible under the </w:t>
      </w:r>
      <w:r w:rsidR="000E076E" w:rsidRPr="00AA38F0">
        <w:rPr>
          <w:lang w:val="en-US"/>
        </w:rPr>
        <w:t>Favorite</w:t>
      </w:r>
      <w:r w:rsidR="003A35A8">
        <w:rPr>
          <w:lang w:val="en-US"/>
        </w:rPr>
        <w:t xml:space="preserve"> f</w:t>
      </w:r>
      <w:r w:rsidRPr="00AA38F0">
        <w:rPr>
          <w:lang w:val="en-US"/>
        </w:rPr>
        <w:t>older and is marked with a</w:t>
      </w:r>
      <w:r w:rsidR="00F0044E">
        <w:rPr>
          <w:noProof/>
          <w:lang w:val="en-US" w:eastAsia="en-US"/>
        </w:rPr>
        <w:t xml:space="preserve"> </w:t>
      </w:r>
      <w:r w:rsidR="006D0E2C">
        <w:rPr>
          <w:noProof/>
          <w:lang w:val="en-US" w:eastAsia="en-US"/>
        </w:rPr>
        <w:drawing>
          <wp:inline distT="0" distB="0" distL="0" distR="0" wp14:anchorId="519C35CF" wp14:editId="09C1CBB8">
            <wp:extent cx="207645" cy="207645"/>
            <wp:effectExtent l="0" t="0" r="1905"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7645" cy="207645"/>
                    </a:xfrm>
                    <a:prstGeom prst="rect">
                      <a:avLst/>
                    </a:prstGeom>
                    <a:noFill/>
                    <a:ln>
                      <a:noFill/>
                    </a:ln>
                  </pic:spPr>
                </pic:pic>
              </a:graphicData>
            </a:graphic>
          </wp:inline>
        </w:drawing>
      </w:r>
      <w:r w:rsidRPr="00AA38F0">
        <w:rPr>
          <w:lang w:val="en-US"/>
        </w:rPr>
        <w:t>.</w:t>
      </w:r>
    </w:p>
    <w:p w14:paraId="2ABC4C33" w14:textId="684CC802" w:rsidR="00DF4CDF" w:rsidRPr="00AA38F0" w:rsidRDefault="00917C34" w:rsidP="00A55C2A">
      <w:pPr>
        <w:rPr>
          <w:lang w:val="en-US"/>
        </w:rPr>
      </w:pPr>
      <w:r w:rsidRPr="00917C34">
        <w:rPr>
          <w:noProof/>
        </w:rPr>
        <w:drawing>
          <wp:inline distT="0" distB="0" distL="0" distR="0" wp14:anchorId="64A1ED49" wp14:editId="78A90FF6">
            <wp:extent cx="6192520" cy="3222625"/>
            <wp:effectExtent l="152400" t="171450" r="341630" b="35877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79"/>
                    <a:srcRect l="17954" t="23569" r="22652" b="21482"/>
                    <a:stretch/>
                  </pic:blipFill>
                  <pic:spPr>
                    <a:xfrm>
                      <a:off x="0" y="0"/>
                      <a:ext cx="6192520" cy="322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4C40F48" w14:textId="6248A65D" w:rsidR="00A55C2A" w:rsidRPr="00AA38F0" w:rsidRDefault="0024442B" w:rsidP="0024442B">
      <w:pPr>
        <w:pStyle w:val="Heading2"/>
        <w:rPr>
          <w:lang w:val="en-US"/>
        </w:rPr>
      </w:pPr>
      <w:bookmarkStart w:id="46" w:name="_Toc483990910"/>
      <w:r w:rsidRPr="00AA38F0">
        <w:rPr>
          <w:lang w:val="en-US"/>
        </w:rPr>
        <w:t xml:space="preserve">Refreshing </w:t>
      </w:r>
      <w:r w:rsidR="0084644E" w:rsidRPr="00AA38F0">
        <w:rPr>
          <w:lang w:val="en-US"/>
        </w:rPr>
        <w:t>offline</w:t>
      </w:r>
      <w:r w:rsidRPr="00AA38F0">
        <w:rPr>
          <w:lang w:val="en-US"/>
        </w:rPr>
        <w:t xml:space="preserve"> </w:t>
      </w:r>
      <w:r w:rsidR="00BA1A18">
        <w:rPr>
          <w:lang w:val="en-US"/>
        </w:rPr>
        <w:t>content</w:t>
      </w:r>
      <w:bookmarkEnd w:id="46"/>
    </w:p>
    <w:p w14:paraId="408AECF6" w14:textId="343F7232" w:rsidR="0024442B" w:rsidRPr="00AA38F0" w:rsidRDefault="0024442B" w:rsidP="0024442B">
      <w:pPr>
        <w:rPr>
          <w:lang w:val="en-US"/>
        </w:rPr>
      </w:pPr>
      <w:r w:rsidRPr="00AA38F0">
        <w:rPr>
          <w:lang w:val="en-US"/>
        </w:rPr>
        <w:t xml:space="preserve">When you are </w:t>
      </w:r>
      <w:r w:rsidR="0084644E" w:rsidRPr="00AA38F0">
        <w:rPr>
          <w:lang w:val="en-US"/>
        </w:rPr>
        <w:t>online</w:t>
      </w:r>
      <w:r w:rsidRPr="00AA38F0">
        <w:rPr>
          <w:lang w:val="en-US"/>
        </w:rPr>
        <w:t xml:space="preserve">, you can </w:t>
      </w:r>
      <w:r w:rsidR="005D293A">
        <w:rPr>
          <w:lang w:val="en-US"/>
        </w:rPr>
        <w:t>refresh</w:t>
      </w:r>
      <w:r w:rsidRPr="00AA38F0">
        <w:rPr>
          <w:lang w:val="en-US"/>
        </w:rPr>
        <w:t xml:space="preserve"> the </w:t>
      </w:r>
      <w:r w:rsidR="0084644E" w:rsidRPr="00AA38F0">
        <w:rPr>
          <w:lang w:val="en-US"/>
        </w:rPr>
        <w:t>offline</w:t>
      </w:r>
      <w:r w:rsidRPr="00AA38F0">
        <w:rPr>
          <w:lang w:val="en-US"/>
        </w:rPr>
        <w:t xml:space="preserve"> c</w:t>
      </w:r>
      <w:r w:rsidR="0084644E" w:rsidRPr="00AA38F0">
        <w:rPr>
          <w:lang w:val="en-US"/>
        </w:rPr>
        <w:t>on</w:t>
      </w:r>
      <w:r w:rsidRPr="00AA38F0">
        <w:rPr>
          <w:lang w:val="en-US"/>
        </w:rPr>
        <w:t>tent with the newest content available on the server. Fred runs a validation check</w:t>
      </w:r>
      <w:r w:rsidR="00F22F35" w:rsidRPr="00AA38F0">
        <w:rPr>
          <w:lang w:val="en-US"/>
        </w:rPr>
        <w:t>,</w:t>
      </w:r>
      <w:r w:rsidRPr="00AA38F0">
        <w:rPr>
          <w:lang w:val="en-US"/>
        </w:rPr>
        <w:t xml:space="preserve"> and only updates the c</w:t>
      </w:r>
      <w:r w:rsidR="0084644E" w:rsidRPr="00AA38F0">
        <w:rPr>
          <w:lang w:val="en-US"/>
        </w:rPr>
        <w:t>on</w:t>
      </w:r>
      <w:r w:rsidRPr="00AA38F0">
        <w:rPr>
          <w:lang w:val="en-US"/>
        </w:rPr>
        <w:t xml:space="preserve">tent </w:t>
      </w:r>
      <w:r w:rsidR="006456F1" w:rsidRPr="00AA38F0">
        <w:rPr>
          <w:lang w:val="en-US"/>
        </w:rPr>
        <w:t xml:space="preserve">that has been changed </w:t>
      </w:r>
      <w:r w:rsidR="0084644E" w:rsidRPr="00AA38F0">
        <w:rPr>
          <w:lang w:val="en-US"/>
        </w:rPr>
        <w:t>on</w:t>
      </w:r>
      <w:r w:rsidR="006456F1" w:rsidRPr="00AA38F0">
        <w:rPr>
          <w:lang w:val="en-US"/>
        </w:rPr>
        <w:t xml:space="preserve"> the server since the previous </w:t>
      </w:r>
      <w:r w:rsidR="00974172" w:rsidRPr="00AA38F0">
        <w:rPr>
          <w:lang w:val="en-US"/>
        </w:rPr>
        <w:t>synchronization</w:t>
      </w:r>
      <w:r w:rsidR="006456F1" w:rsidRPr="00AA38F0">
        <w:rPr>
          <w:lang w:val="en-US"/>
        </w:rPr>
        <w:t>.</w:t>
      </w:r>
    </w:p>
    <w:p w14:paraId="2CB16EDD" w14:textId="7EB98E4A" w:rsidR="006456F1" w:rsidRPr="00AA38F0" w:rsidRDefault="00865F13" w:rsidP="006456F1">
      <w:pPr>
        <w:pStyle w:val="Heading2"/>
        <w:rPr>
          <w:lang w:val="en-US"/>
        </w:rPr>
      </w:pPr>
      <w:bookmarkStart w:id="47" w:name="_Toc483990911"/>
      <w:r w:rsidRPr="00AA38F0">
        <w:rPr>
          <w:lang w:val="en-US"/>
        </w:rPr>
        <w:t xml:space="preserve">Deactivating </w:t>
      </w:r>
      <w:r w:rsidR="0084644E" w:rsidRPr="00AA38F0">
        <w:rPr>
          <w:lang w:val="en-US"/>
        </w:rPr>
        <w:t>Offline</w:t>
      </w:r>
      <w:r w:rsidRPr="00AA38F0">
        <w:rPr>
          <w:lang w:val="en-US"/>
        </w:rPr>
        <w:t xml:space="preserve"> sync</w:t>
      </w:r>
      <w:bookmarkEnd w:id="47"/>
    </w:p>
    <w:p w14:paraId="2DF6D16E" w14:textId="68F6096C" w:rsidR="008F6B98" w:rsidRDefault="006456F1" w:rsidP="0024442B">
      <w:pPr>
        <w:rPr>
          <w:lang w:val="en-US"/>
        </w:rPr>
      </w:pPr>
      <w:r w:rsidRPr="00AA38F0">
        <w:rPr>
          <w:lang w:val="en-US"/>
        </w:rPr>
        <w:t>If you want</w:t>
      </w:r>
      <w:r w:rsidR="009F48ED" w:rsidRPr="00AA38F0">
        <w:rPr>
          <w:lang w:val="en-US"/>
        </w:rPr>
        <w:t xml:space="preserve"> to</w:t>
      </w:r>
      <w:r w:rsidRPr="00AA38F0">
        <w:rPr>
          <w:lang w:val="en-US"/>
        </w:rPr>
        <w:t xml:space="preserve"> </w:t>
      </w:r>
      <w:r w:rsidR="00865F13" w:rsidRPr="00AA38F0">
        <w:rPr>
          <w:lang w:val="en-US"/>
        </w:rPr>
        <w:t xml:space="preserve">deactivate the </w:t>
      </w:r>
      <w:r w:rsidR="0084644E" w:rsidRPr="00AA38F0">
        <w:rPr>
          <w:lang w:val="en-US"/>
        </w:rPr>
        <w:t>offline</w:t>
      </w:r>
      <w:r w:rsidR="00865F13" w:rsidRPr="00AA38F0">
        <w:rPr>
          <w:lang w:val="en-US"/>
        </w:rPr>
        <w:t xml:space="preserve"> sync mode</w:t>
      </w:r>
      <w:r w:rsidRPr="00AA38F0">
        <w:rPr>
          <w:lang w:val="en-US"/>
        </w:rPr>
        <w:t xml:space="preserve">, you need to uncheck the </w:t>
      </w:r>
      <w:r w:rsidR="00865F13" w:rsidRPr="00AA38F0">
        <w:rPr>
          <w:lang w:val="en-US"/>
        </w:rPr>
        <w:t xml:space="preserve">‘Take </w:t>
      </w:r>
      <w:r w:rsidR="0084644E" w:rsidRPr="00AA38F0">
        <w:rPr>
          <w:lang w:val="en-US"/>
        </w:rPr>
        <w:t>Offline</w:t>
      </w:r>
      <w:r w:rsidR="00865F13" w:rsidRPr="00AA38F0">
        <w:rPr>
          <w:lang w:val="en-US"/>
        </w:rPr>
        <w:t xml:space="preserve">’ command in the </w:t>
      </w:r>
      <w:r w:rsidR="000E076E" w:rsidRPr="00AA38F0">
        <w:rPr>
          <w:lang w:val="en-US"/>
        </w:rPr>
        <w:t>Favorite</w:t>
      </w:r>
      <w:r w:rsidRPr="00AA38F0">
        <w:rPr>
          <w:lang w:val="en-US"/>
        </w:rPr>
        <w:t xml:space="preserve"> folder</w:t>
      </w:r>
      <w:r w:rsidR="00865F13" w:rsidRPr="00AA38F0">
        <w:rPr>
          <w:lang w:val="en-US"/>
        </w:rPr>
        <w:t>.</w:t>
      </w:r>
    </w:p>
    <w:p w14:paraId="41D45677" w14:textId="77777777" w:rsidR="008F6B98" w:rsidRDefault="008F6B98">
      <w:pPr>
        <w:spacing w:after="200" w:line="276" w:lineRule="auto"/>
        <w:rPr>
          <w:lang w:val="en-US"/>
        </w:rPr>
      </w:pPr>
      <w:r>
        <w:rPr>
          <w:lang w:val="en-US"/>
        </w:rPr>
        <w:br w:type="page"/>
      </w:r>
    </w:p>
    <w:p w14:paraId="70CD24D3" w14:textId="1B5953EE" w:rsidR="00763191" w:rsidRPr="00AA38F0" w:rsidRDefault="00763191" w:rsidP="00763191">
      <w:pPr>
        <w:pStyle w:val="Heading2"/>
        <w:rPr>
          <w:lang w:val="en-US"/>
        </w:rPr>
      </w:pPr>
      <w:bookmarkStart w:id="48" w:name="_Toc483990912"/>
      <w:r w:rsidRPr="00AA38F0">
        <w:rPr>
          <w:lang w:val="en-US"/>
        </w:rPr>
        <w:lastRenderedPageBreak/>
        <w:t xml:space="preserve">Working in </w:t>
      </w:r>
      <w:r w:rsidR="0084644E" w:rsidRPr="00AA38F0">
        <w:rPr>
          <w:lang w:val="en-US"/>
        </w:rPr>
        <w:t>Offline</w:t>
      </w:r>
      <w:r w:rsidRPr="00AA38F0">
        <w:rPr>
          <w:lang w:val="en-US"/>
        </w:rPr>
        <w:t xml:space="preserve"> mode</w:t>
      </w:r>
      <w:bookmarkEnd w:id="48"/>
    </w:p>
    <w:p w14:paraId="090AB7E1" w14:textId="122C67AC" w:rsidR="00781157" w:rsidRDefault="00781157" w:rsidP="00781157">
      <w:pPr>
        <w:rPr>
          <w:lang w:val="en-US"/>
        </w:rPr>
      </w:pPr>
      <w:r w:rsidRPr="00AA38F0">
        <w:rPr>
          <w:lang w:val="en-US"/>
        </w:rPr>
        <w:t xml:space="preserve">When you are </w:t>
      </w:r>
      <w:r w:rsidR="0084644E" w:rsidRPr="00AA38F0">
        <w:rPr>
          <w:lang w:val="en-US"/>
        </w:rPr>
        <w:t>offline</w:t>
      </w:r>
      <w:r w:rsidRPr="00AA38F0">
        <w:rPr>
          <w:lang w:val="en-US"/>
        </w:rPr>
        <w:t>, you can c</w:t>
      </w:r>
      <w:r w:rsidR="0084644E" w:rsidRPr="00AA38F0">
        <w:rPr>
          <w:lang w:val="en-US"/>
        </w:rPr>
        <w:t>on</w:t>
      </w:r>
      <w:r w:rsidRPr="00AA38F0">
        <w:rPr>
          <w:lang w:val="en-US"/>
        </w:rPr>
        <w:t>nect to the local repository via the Bookmarks menu. First</w:t>
      </w:r>
      <w:r w:rsidR="00F22F35" w:rsidRPr="00AA38F0">
        <w:rPr>
          <w:lang w:val="en-US"/>
        </w:rPr>
        <w:t>,</w:t>
      </w:r>
      <w:r w:rsidRPr="00AA38F0">
        <w:rPr>
          <w:lang w:val="en-US"/>
        </w:rPr>
        <w:t xml:space="preserve"> make sure to disc</w:t>
      </w:r>
      <w:r w:rsidR="0084644E" w:rsidRPr="00AA38F0">
        <w:rPr>
          <w:lang w:val="en-US"/>
        </w:rPr>
        <w:t>on</w:t>
      </w:r>
      <w:r w:rsidRPr="00AA38F0">
        <w:rPr>
          <w:lang w:val="en-US"/>
        </w:rPr>
        <w:t>nect</w:t>
      </w:r>
      <w:r w:rsidR="00F22F35" w:rsidRPr="00AA38F0">
        <w:rPr>
          <w:lang w:val="en-US"/>
        </w:rPr>
        <w:t xml:space="preserve"> from the network by</w:t>
      </w:r>
      <w:r w:rsidRPr="00AA38F0">
        <w:rPr>
          <w:lang w:val="en-US"/>
        </w:rPr>
        <w:t xml:space="preserve"> clicking </w:t>
      </w:r>
      <w:r w:rsidR="003A35A8">
        <w:rPr>
          <w:lang w:val="en-US"/>
        </w:rPr>
        <w:t>on</w:t>
      </w:r>
      <w:r w:rsidRPr="00AA38F0">
        <w:rPr>
          <w:lang w:val="en-US"/>
        </w:rPr>
        <w:t xml:space="preserve"> File/Disc</w:t>
      </w:r>
      <w:r w:rsidR="0084644E" w:rsidRPr="00AA38F0">
        <w:rPr>
          <w:lang w:val="en-US"/>
        </w:rPr>
        <w:t>on</w:t>
      </w:r>
      <w:r w:rsidR="003A35A8">
        <w:rPr>
          <w:lang w:val="en-US"/>
        </w:rPr>
        <w:t>nect</w:t>
      </w:r>
      <w:r w:rsidRPr="00AA38F0">
        <w:rPr>
          <w:lang w:val="en-US"/>
        </w:rPr>
        <w:t>. In the list of repositories, right click the bookmark you want to c</w:t>
      </w:r>
      <w:r w:rsidR="0084644E" w:rsidRPr="00AA38F0">
        <w:rPr>
          <w:lang w:val="en-US"/>
        </w:rPr>
        <w:t>on</w:t>
      </w:r>
      <w:r w:rsidRPr="00AA38F0">
        <w:rPr>
          <w:lang w:val="en-US"/>
        </w:rPr>
        <w:t>nect to</w:t>
      </w:r>
      <w:r w:rsidR="00F22F35" w:rsidRPr="00AA38F0">
        <w:rPr>
          <w:lang w:val="en-US"/>
        </w:rPr>
        <w:t>,</w:t>
      </w:r>
      <w:r w:rsidRPr="00AA38F0">
        <w:rPr>
          <w:lang w:val="en-US"/>
        </w:rPr>
        <w:t xml:space="preserve"> and select C</w:t>
      </w:r>
      <w:r w:rsidR="0084644E" w:rsidRPr="00AA38F0">
        <w:rPr>
          <w:lang w:val="en-US"/>
        </w:rPr>
        <w:t>on</w:t>
      </w:r>
      <w:r w:rsidRPr="00AA38F0">
        <w:rPr>
          <w:lang w:val="en-US"/>
        </w:rPr>
        <w:t xml:space="preserve">nect </w:t>
      </w:r>
      <w:r w:rsidR="0084644E" w:rsidRPr="00AA38F0">
        <w:rPr>
          <w:lang w:val="en-US"/>
        </w:rPr>
        <w:t>Offline</w:t>
      </w:r>
      <w:r w:rsidRPr="00AA38F0">
        <w:rPr>
          <w:lang w:val="en-US"/>
        </w:rPr>
        <w:t>.</w:t>
      </w:r>
    </w:p>
    <w:p w14:paraId="7B3CE4B6" w14:textId="655173FA" w:rsidR="00781157" w:rsidRPr="00F04152" w:rsidRDefault="00F04152" w:rsidP="00F04152">
      <w:pPr>
        <w:jc w:val="center"/>
        <w:rPr>
          <w:lang w:val="en-US"/>
        </w:rPr>
      </w:pPr>
      <w:r>
        <w:rPr>
          <w:noProof/>
        </w:rPr>
        <w:drawing>
          <wp:inline distT="0" distB="0" distL="0" distR="0" wp14:anchorId="21AE079E" wp14:editId="0A9A6273">
            <wp:extent cx="3878027" cy="1076787"/>
            <wp:effectExtent l="171450" t="171450" r="160655" b="180975"/>
            <wp:docPr id="70" name="Picture 70" descr="C:\Users\Deyan Atanasov\AppData\Local\Microsoft\Windows\INetCache\Content.Word\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Picture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78027" cy="1076787"/>
                    </a:xfrm>
                    <a:prstGeom prst="rect">
                      <a:avLst/>
                    </a:prstGeom>
                    <a:ln>
                      <a:noFill/>
                    </a:ln>
                    <a:effectLst>
                      <a:outerShdw blurRad="177800" dir="2700000" algn="tl" rotWithShape="0">
                        <a:srgbClr val="333333">
                          <a:alpha val="65000"/>
                        </a:srgbClr>
                      </a:outerShdw>
                    </a:effectLst>
                  </pic:spPr>
                </pic:pic>
              </a:graphicData>
            </a:graphic>
          </wp:inline>
        </w:drawing>
      </w:r>
    </w:p>
    <w:p w14:paraId="6A1F203D" w14:textId="6F14CA67" w:rsidR="00AC2AD6" w:rsidRPr="00AA38F0" w:rsidRDefault="00781157" w:rsidP="00763191">
      <w:pPr>
        <w:rPr>
          <w:lang w:val="en-US"/>
        </w:rPr>
      </w:pPr>
      <w:r w:rsidRPr="00AA38F0">
        <w:rPr>
          <w:lang w:val="en-US"/>
        </w:rPr>
        <w:t xml:space="preserve">When you are </w:t>
      </w:r>
      <w:r w:rsidR="00AC2AD6" w:rsidRPr="00AA38F0">
        <w:rPr>
          <w:lang w:val="en-US"/>
        </w:rPr>
        <w:t>c</w:t>
      </w:r>
      <w:r w:rsidR="0084644E" w:rsidRPr="00AA38F0">
        <w:rPr>
          <w:lang w:val="en-US"/>
        </w:rPr>
        <w:t>on</w:t>
      </w:r>
      <w:r w:rsidR="00AC2AD6" w:rsidRPr="00AA38F0">
        <w:rPr>
          <w:lang w:val="en-US"/>
        </w:rPr>
        <w:t>nected</w:t>
      </w:r>
      <w:r w:rsidR="00F22F35" w:rsidRPr="00AA38F0">
        <w:rPr>
          <w:lang w:val="en-US"/>
        </w:rPr>
        <w:t>,</w:t>
      </w:r>
      <w:r w:rsidR="00AC2AD6" w:rsidRPr="00AA38F0">
        <w:rPr>
          <w:lang w:val="en-US"/>
        </w:rPr>
        <w:t xml:space="preserve"> you will be able to navigate in the substructure </w:t>
      </w:r>
      <w:r w:rsidR="00F22F35" w:rsidRPr="00AA38F0">
        <w:rPr>
          <w:lang w:val="en-US"/>
        </w:rPr>
        <w:t xml:space="preserve">that </w:t>
      </w:r>
      <w:r w:rsidR="00AC2AD6" w:rsidRPr="00AA38F0">
        <w:rPr>
          <w:lang w:val="en-US"/>
        </w:rPr>
        <w:t xml:space="preserve">has been </w:t>
      </w:r>
      <w:r w:rsidR="00F22F35" w:rsidRPr="00AA38F0">
        <w:rPr>
          <w:lang w:val="en-US"/>
        </w:rPr>
        <w:t>synchronized</w:t>
      </w:r>
      <w:r w:rsidR="00AC2AD6" w:rsidRPr="00AA38F0">
        <w:rPr>
          <w:lang w:val="en-US"/>
        </w:rPr>
        <w:t>.</w:t>
      </w:r>
      <w:r w:rsidR="00AC2AD6" w:rsidRPr="00AA38F0">
        <w:rPr>
          <w:lang w:val="en-US"/>
        </w:rPr>
        <w:br/>
      </w:r>
      <w:r w:rsidR="0084644E" w:rsidRPr="00AA38F0">
        <w:rPr>
          <w:lang w:val="en-US"/>
        </w:rPr>
        <w:t>On</w:t>
      </w:r>
      <w:r w:rsidR="00AC2AD6" w:rsidRPr="00AA38F0">
        <w:rPr>
          <w:lang w:val="en-US"/>
        </w:rPr>
        <w:t xml:space="preserve">ly </w:t>
      </w:r>
      <w:r w:rsidR="00F22F35" w:rsidRPr="00AA38F0">
        <w:rPr>
          <w:lang w:val="en-US"/>
        </w:rPr>
        <w:t xml:space="preserve">some </w:t>
      </w:r>
      <w:r w:rsidR="00AC2AD6" w:rsidRPr="00AA38F0">
        <w:rPr>
          <w:lang w:val="en-US"/>
        </w:rPr>
        <w:t>of the menu commands will be available</w:t>
      </w:r>
      <w:r w:rsidR="00F22F35" w:rsidRPr="00AA38F0">
        <w:rPr>
          <w:lang w:val="en-US"/>
        </w:rPr>
        <w:t xml:space="preserve"> whilst you are offline</w:t>
      </w:r>
      <w:r w:rsidR="00AC2AD6" w:rsidRPr="00AA38F0">
        <w:rPr>
          <w:lang w:val="en-US"/>
        </w:rPr>
        <w:t xml:space="preserve">. </w:t>
      </w:r>
    </w:p>
    <w:p w14:paraId="106846D5" w14:textId="77777777" w:rsidR="00BE23F6" w:rsidRDefault="002F7601" w:rsidP="00763191">
      <w:pPr>
        <w:rPr>
          <w:lang w:val="en-US"/>
        </w:rPr>
      </w:pPr>
      <w:r>
        <w:rPr>
          <w:noProof/>
          <w:lang w:val="en-US" w:eastAsia="en-US"/>
        </w:rPr>
        <w:drawing>
          <wp:inline distT="0" distB="0" distL="0" distR="0" wp14:anchorId="1AA1278B" wp14:editId="3B424CBB">
            <wp:extent cx="6193790" cy="4126865"/>
            <wp:effectExtent l="114300" t="114300" r="111760" b="698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3790" cy="4126865"/>
                    </a:xfrm>
                    <a:prstGeom prst="rect">
                      <a:avLst/>
                    </a:prstGeom>
                    <a:ln>
                      <a:noFill/>
                    </a:ln>
                    <a:effectLst>
                      <a:outerShdw blurRad="114300" dir="2700000" algn="tl" rotWithShape="0">
                        <a:srgbClr val="333333">
                          <a:alpha val="65000"/>
                        </a:srgbClr>
                      </a:outerShdw>
                    </a:effectLst>
                  </pic:spPr>
                </pic:pic>
              </a:graphicData>
            </a:graphic>
          </wp:inline>
        </w:drawing>
      </w:r>
    </w:p>
    <w:p w14:paraId="639D2E5C" w14:textId="3D0BFFFC" w:rsidR="00AC2AD6" w:rsidRPr="00AA38F0" w:rsidRDefault="00AC2AD6" w:rsidP="00763191">
      <w:pPr>
        <w:rPr>
          <w:lang w:val="en-US"/>
        </w:rPr>
      </w:pPr>
      <w:r w:rsidRPr="00AA38F0">
        <w:rPr>
          <w:lang w:val="en-US"/>
        </w:rPr>
        <w:t>You will be able to:</w:t>
      </w:r>
    </w:p>
    <w:p w14:paraId="20086301" w14:textId="77777777" w:rsidR="00AC2AD6" w:rsidRPr="00AA38F0" w:rsidRDefault="00AC2AD6" w:rsidP="00AC2AD6">
      <w:pPr>
        <w:pStyle w:val="ListParagraph"/>
        <w:numPr>
          <w:ilvl w:val="0"/>
          <w:numId w:val="9"/>
        </w:numPr>
        <w:rPr>
          <w:lang w:val="en-US"/>
        </w:rPr>
      </w:pPr>
      <w:r w:rsidRPr="00AA38F0">
        <w:rPr>
          <w:lang w:val="en-US"/>
        </w:rPr>
        <w:t>Open the documents</w:t>
      </w:r>
    </w:p>
    <w:p w14:paraId="7CCAE032" w14:textId="77777777" w:rsidR="00AC2AD6" w:rsidRPr="00AA38F0" w:rsidRDefault="00AC2AD6" w:rsidP="00AC2AD6">
      <w:pPr>
        <w:pStyle w:val="ListParagraph"/>
        <w:numPr>
          <w:ilvl w:val="0"/>
          <w:numId w:val="9"/>
        </w:numPr>
        <w:rPr>
          <w:lang w:val="en-US"/>
        </w:rPr>
      </w:pPr>
      <w:r w:rsidRPr="00AA38F0">
        <w:rPr>
          <w:lang w:val="en-US"/>
        </w:rPr>
        <w:t>Copy a document and paste it to your desktop</w:t>
      </w:r>
    </w:p>
    <w:p w14:paraId="0E07DF45" w14:textId="1308EAD1" w:rsidR="00AC2AD6" w:rsidRPr="00AA38F0" w:rsidRDefault="00AC2AD6" w:rsidP="00AC2AD6">
      <w:pPr>
        <w:pStyle w:val="ListParagraph"/>
        <w:numPr>
          <w:ilvl w:val="0"/>
          <w:numId w:val="9"/>
        </w:numPr>
        <w:rPr>
          <w:lang w:val="en-US"/>
        </w:rPr>
      </w:pPr>
      <w:r w:rsidRPr="00AA38F0">
        <w:rPr>
          <w:lang w:val="en-US"/>
        </w:rPr>
        <w:t xml:space="preserve">Copy a link to the document and paste the link in another document or </w:t>
      </w:r>
      <w:r w:rsidR="000E0107" w:rsidRPr="00AA38F0">
        <w:rPr>
          <w:lang w:val="en-US"/>
        </w:rPr>
        <w:t xml:space="preserve">in </w:t>
      </w:r>
      <w:r w:rsidRPr="00AA38F0">
        <w:rPr>
          <w:lang w:val="en-US"/>
        </w:rPr>
        <w:t>an email</w:t>
      </w:r>
    </w:p>
    <w:p w14:paraId="5F0D0C57" w14:textId="37B1E671" w:rsidR="00AC2AD6" w:rsidRPr="00AA38F0" w:rsidRDefault="00AC2AD6" w:rsidP="00AC2AD6">
      <w:pPr>
        <w:pStyle w:val="ListParagraph"/>
        <w:numPr>
          <w:ilvl w:val="0"/>
          <w:numId w:val="9"/>
        </w:numPr>
        <w:rPr>
          <w:lang w:val="en-US"/>
        </w:rPr>
      </w:pPr>
      <w:r w:rsidRPr="00AA38F0">
        <w:rPr>
          <w:lang w:val="en-US"/>
        </w:rPr>
        <w:t xml:space="preserve">Export the metadata </w:t>
      </w:r>
      <w:r w:rsidR="003A35A8">
        <w:rPr>
          <w:lang w:val="en-US"/>
        </w:rPr>
        <w:t>that has been</w:t>
      </w:r>
      <w:r w:rsidRPr="00AA38F0">
        <w:rPr>
          <w:lang w:val="en-US"/>
        </w:rPr>
        <w:t xml:space="preserve"> </w:t>
      </w:r>
      <w:r w:rsidR="000E0107" w:rsidRPr="00AA38F0">
        <w:rPr>
          <w:lang w:val="en-US"/>
        </w:rPr>
        <w:t>synchronized</w:t>
      </w:r>
    </w:p>
    <w:p w14:paraId="129F613E" w14:textId="77777777" w:rsidR="00AC2AD6" w:rsidRPr="00AA38F0" w:rsidRDefault="00AC2AD6" w:rsidP="00AC2AD6">
      <w:pPr>
        <w:pStyle w:val="ListParagraph"/>
        <w:numPr>
          <w:ilvl w:val="0"/>
          <w:numId w:val="9"/>
        </w:numPr>
        <w:rPr>
          <w:lang w:val="en-US"/>
        </w:rPr>
      </w:pPr>
      <w:r w:rsidRPr="00AA38F0">
        <w:rPr>
          <w:lang w:val="en-US"/>
        </w:rPr>
        <w:t>Print the document to your default printer</w:t>
      </w:r>
    </w:p>
    <w:p w14:paraId="07622FC4" w14:textId="77777777" w:rsidR="00AC2AD6" w:rsidRPr="00AA38F0" w:rsidRDefault="00AC2AD6" w:rsidP="00AC2AD6">
      <w:pPr>
        <w:pStyle w:val="ListParagraph"/>
        <w:numPr>
          <w:ilvl w:val="0"/>
          <w:numId w:val="9"/>
        </w:numPr>
        <w:rPr>
          <w:lang w:val="en-US"/>
        </w:rPr>
      </w:pPr>
      <w:r w:rsidRPr="00AA38F0">
        <w:rPr>
          <w:lang w:val="en-US"/>
        </w:rPr>
        <w:t>Zoom into a folder</w:t>
      </w:r>
    </w:p>
    <w:p w14:paraId="0F41D447" w14:textId="212AF144" w:rsidR="00AC2AD6" w:rsidRPr="008F6B98" w:rsidRDefault="00AC2AD6" w:rsidP="00763191">
      <w:pPr>
        <w:pStyle w:val="ListParagraph"/>
        <w:numPr>
          <w:ilvl w:val="0"/>
          <w:numId w:val="9"/>
        </w:numPr>
        <w:rPr>
          <w:lang w:val="en-US"/>
        </w:rPr>
      </w:pPr>
      <w:r w:rsidRPr="00AA38F0">
        <w:rPr>
          <w:lang w:val="en-US"/>
        </w:rPr>
        <w:lastRenderedPageBreak/>
        <w:t xml:space="preserve">Add a folder to </w:t>
      </w:r>
      <w:r w:rsidR="000E076E" w:rsidRPr="00AA38F0">
        <w:rPr>
          <w:lang w:val="en-US"/>
        </w:rPr>
        <w:t>Favorite</w:t>
      </w:r>
      <w:r w:rsidRPr="00AA38F0">
        <w:rPr>
          <w:lang w:val="en-US"/>
        </w:rPr>
        <w:t>s</w:t>
      </w:r>
    </w:p>
    <w:p w14:paraId="6B79642F" w14:textId="29E36864" w:rsidR="007D2755" w:rsidRPr="00AA38F0" w:rsidRDefault="007D2755" w:rsidP="005F52A1">
      <w:pPr>
        <w:pStyle w:val="Heading1"/>
        <w:rPr>
          <w:lang w:val="en-US"/>
        </w:rPr>
      </w:pPr>
      <w:bookmarkStart w:id="49" w:name="_Toc483990913"/>
      <w:r w:rsidRPr="00AA38F0">
        <w:rPr>
          <w:lang w:val="en-US"/>
        </w:rPr>
        <w:t>Adding c</w:t>
      </w:r>
      <w:r w:rsidR="0084644E" w:rsidRPr="00AA38F0">
        <w:rPr>
          <w:lang w:val="en-US"/>
        </w:rPr>
        <w:t>on</w:t>
      </w:r>
      <w:r w:rsidRPr="00AA38F0">
        <w:rPr>
          <w:lang w:val="en-US"/>
        </w:rPr>
        <w:t xml:space="preserve">tent to and </w:t>
      </w:r>
      <w:r w:rsidR="003A35A8">
        <w:rPr>
          <w:lang w:val="en-US"/>
        </w:rPr>
        <w:t>obtaining</w:t>
      </w:r>
      <w:r w:rsidRPr="00AA38F0">
        <w:rPr>
          <w:lang w:val="en-US"/>
        </w:rPr>
        <w:t xml:space="preserve"> c</w:t>
      </w:r>
      <w:r w:rsidR="0084644E" w:rsidRPr="00AA38F0">
        <w:rPr>
          <w:lang w:val="en-US"/>
        </w:rPr>
        <w:t>on</w:t>
      </w:r>
      <w:r w:rsidRPr="00AA38F0">
        <w:rPr>
          <w:lang w:val="en-US"/>
        </w:rPr>
        <w:t>tent from the server</w:t>
      </w:r>
      <w:bookmarkEnd w:id="49"/>
    </w:p>
    <w:p w14:paraId="2B05485A" w14:textId="3A4D2A96" w:rsidR="007D2755" w:rsidRPr="00AA38F0" w:rsidRDefault="007D2755" w:rsidP="007D2755">
      <w:pPr>
        <w:pStyle w:val="Heading2"/>
        <w:rPr>
          <w:lang w:val="en-US"/>
        </w:rPr>
      </w:pPr>
      <w:bookmarkStart w:id="50" w:name="_Ref254104884"/>
      <w:bookmarkStart w:id="51" w:name="_Ref254104950"/>
      <w:bookmarkStart w:id="52" w:name="_Toc483990914"/>
      <w:r w:rsidRPr="00AA38F0">
        <w:rPr>
          <w:lang w:val="en-US"/>
        </w:rPr>
        <w:t>Uploading file</w:t>
      </w:r>
      <w:bookmarkEnd w:id="50"/>
      <w:bookmarkEnd w:id="51"/>
      <w:r w:rsidR="00BA1A18">
        <w:rPr>
          <w:lang w:val="en-US"/>
        </w:rPr>
        <w:t>s</w:t>
      </w:r>
      <w:bookmarkEnd w:id="52"/>
    </w:p>
    <w:p w14:paraId="04B5601E" w14:textId="5F9D39AA" w:rsidR="007D2755" w:rsidRPr="00AA38F0" w:rsidRDefault="007D2755" w:rsidP="007D2755">
      <w:pPr>
        <w:rPr>
          <w:lang w:val="en-US"/>
        </w:rPr>
      </w:pPr>
      <w:r w:rsidRPr="00AA38F0">
        <w:rPr>
          <w:lang w:val="en-US"/>
        </w:rPr>
        <w:t xml:space="preserve">You can </w:t>
      </w:r>
      <w:r w:rsidR="000E0107" w:rsidRPr="00AA38F0">
        <w:rPr>
          <w:lang w:val="en-US"/>
        </w:rPr>
        <w:t xml:space="preserve">very easily </w:t>
      </w:r>
      <w:r w:rsidRPr="00AA38F0">
        <w:rPr>
          <w:lang w:val="en-US"/>
        </w:rPr>
        <w:t>add any kind of file to the Alfresco repository</w:t>
      </w:r>
      <w:r w:rsidR="000E0107" w:rsidRPr="00AA38F0">
        <w:rPr>
          <w:lang w:val="en-US"/>
        </w:rPr>
        <w:t>,</w:t>
      </w:r>
      <w:r w:rsidRPr="00AA38F0">
        <w:rPr>
          <w:lang w:val="en-US"/>
        </w:rPr>
        <w:t xml:space="preserve"> by dragging and dropping the file from the desktop applicati</w:t>
      </w:r>
      <w:r w:rsidR="0084644E" w:rsidRPr="00AA38F0">
        <w:rPr>
          <w:lang w:val="en-US"/>
        </w:rPr>
        <w:t>on</w:t>
      </w:r>
      <w:r w:rsidRPr="00AA38F0">
        <w:rPr>
          <w:lang w:val="en-US"/>
        </w:rPr>
        <w:t xml:space="preserve"> </w:t>
      </w:r>
      <w:r w:rsidR="000E0107" w:rsidRPr="00AA38F0">
        <w:rPr>
          <w:lang w:val="en-US"/>
        </w:rPr>
        <w:t>in</w:t>
      </w:r>
      <w:r w:rsidRPr="00AA38F0">
        <w:rPr>
          <w:lang w:val="en-US"/>
        </w:rPr>
        <w:t xml:space="preserve">to any folder </w:t>
      </w:r>
      <w:r w:rsidR="000E0107" w:rsidRPr="00AA38F0">
        <w:rPr>
          <w:lang w:val="en-US"/>
        </w:rPr>
        <w:t>with</w:t>
      </w:r>
      <w:r w:rsidRPr="00AA38F0">
        <w:rPr>
          <w:lang w:val="en-US"/>
        </w:rPr>
        <w:t>in the Fred window.</w:t>
      </w:r>
    </w:p>
    <w:p w14:paraId="3D3513F3" w14:textId="608BBB73" w:rsidR="007D2755" w:rsidRPr="00AA38F0" w:rsidRDefault="00CF655A" w:rsidP="007D2755">
      <w:pPr>
        <w:jc w:val="center"/>
        <w:rPr>
          <w:lang w:val="en-US"/>
        </w:rPr>
      </w:pPr>
      <w:r w:rsidRPr="00CF655A">
        <w:rPr>
          <w:noProof/>
        </w:rPr>
        <w:drawing>
          <wp:inline distT="0" distB="0" distL="0" distR="0" wp14:anchorId="6BA30750" wp14:editId="68BB3B8B">
            <wp:extent cx="6192520" cy="2305050"/>
            <wp:effectExtent l="152400" t="171450" r="341630" b="361950"/>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82"/>
                    <a:srcRect l="17954" t="23569" r="22727" b="37180"/>
                    <a:stretch/>
                  </pic:blipFill>
                  <pic:spPr>
                    <a:xfrm>
                      <a:off x="0" y="0"/>
                      <a:ext cx="6192520" cy="2305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4B1BD5" w14:textId="16A81DCF" w:rsidR="007D2755" w:rsidRPr="00AA38F0" w:rsidRDefault="007D2755" w:rsidP="007D2755">
      <w:pPr>
        <w:rPr>
          <w:lang w:val="en-US"/>
        </w:rPr>
      </w:pPr>
      <w:r w:rsidRPr="00AA38F0">
        <w:rPr>
          <w:lang w:val="en-US"/>
        </w:rPr>
        <w:t xml:space="preserve">The file will be uploaded into Alfresco. You can </w:t>
      </w:r>
      <w:r w:rsidR="00414578" w:rsidRPr="00AA38F0">
        <w:rPr>
          <w:lang w:val="en-US"/>
        </w:rPr>
        <w:t xml:space="preserve">drag and </w:t>
      </w:r>
      <w:r w:rsidRPr="00AA38F0">
        <w:rPr>
          <w:lang w:val="en-US"/>
        </w:rPr>
        <w:t xml:space="preserve">drop multiple files </w:t>
      </w:r>
      <w:r w:rsidR="00414578" w:rsidRPr="00AA38F0">
        <w:rPr>
          <w:lang w:val="en-US"/>
        </w:rPr>
        <w:t>simultaneously,</w:t>
      </w:r>
      <w:r w:rsidR="00A36AEC" w:rsidRPr="00AA38F0">
        <w:rPr>
          <w:lang w:val="en-US"/>
        </w:rPr>
        <w:t xml:space="preserve"> </w:t>
      </w:r>
      <w:r w:rsidRPr="00AA38F0">
        <w:rPr>
          <w:lang w:val="en-US"/>
        </w:rPr>
        <w:t xml:space="preserve">or </w:t>
      </w:r>
      <w:r w:rsidR="00414578" w:rsidRPr="00AA38F0">
        <w:rPr>
          <w:lang w:val="en-US"/>
        </w:rPr>
        <w:t xml:space="preserve">drag and drop </w:t>
      </w:r>
      <w:r w:rsidRPr="00AA38F0">
        <w:rPr>
          <w:lang w:val="en-US"/>
        </w:rPr>
        <w:t>multiple single files. While the documents are uploading, you can c</w:t>
      </w:r>
      <w:r w:rsidR="0084644E" w:rsidRPr="00AA38F0">
        <w:rPr>
          <w:lang w:val="en-US"/>
        </w:rPr>
        <w:t>on</w:t>
      </w:r>
      <w:r w:rsidRPr="00AA38F0">
        <w:rPr>
          <w:lang w:val="en-US"/>
        </w:rPr>
        <w:t xml:space="preserve">tinue to navigate and work in Fred. </w:t>
      </w:r>
    </w:p>
    <w:p w14:paraId="347789F4" w14:textId="51CA3F00" w:rsidR="007D2755" w:rsidRPr="00AA38F0" w:rsidRDefault="007D2755" w:rsidP="007D2755">
      <w:pPr>
        <w:rPr>
          <w:lang w:val="en-US"/>
        </w:rPr>
      </w:pPr>
      <w:r w:rsidRPr="00AA38F0">
        <w:rPr>
          <w:lang w:val="en-US"/>
        </w:rPr>
        <w:t xml:space="preserve">Uploaded documents are listed in the upload pane. </w:t>
      </w:r>
      <w:r w:rsidR="0084644E" w:rsidRPr="00AA38F0">
        <w:rPr>
          <w:lang w:val="en-US"/>
        </w:rPr>
        <w:t>On</w:t>
      </w:r>
      <w:r w:rsidRPr="00AA38F0">
        <w:rPr>
          <w:lang w:val="en-US"/>
        </w:rPr>
        <w:t xml:space="preserve">ce uploaded, you will need to complete the metadata of the file. </w:t>
      </w:r>
      <w:r w:rsidR="00414578" w:rsidRPr="00AA38F0">
        <w:rPr>
          <w:lang w:val="en-US"/>
        </w:rPr>
        <w:t>Where</w:t>
      </w:r>
      <w:r w:rsidRPr="00AA38F0">
        <w:rPr>
          <w:lang w:val="en-US"/>
        </w:rPr>
        <w:t xml:space="preserve"> the document </w:t>
      </w:r>
      <w:r w:rsidR="00A36AEC" w:rsidRPr="00AA38F0">
        <w:rPr>
          <w:lang w:val="en-US"/>
        </w:rPr>
        <w:t>i</w:t>
      </w:r>
      <w:r w:rsidRPr="00AA38F0">
        <w:rPr>
          <w:lang w:val="en-US"/>
        </w:rPr>
        <w:t xml:space="preserve">s </w:t>
      </w:r>
      <w:r w:rsidR="00A36AEC" w:rsidRPr="00AA38F0">
        <w:rPr>
          <w:lang w:val="en-US"/>
        </w:rPr>
        <w:t xml:space="preserve">of </w:t>
      </w:r>
      <w:r w:rsidRPr="00AA38F0">
        <w:rPr>
          <w:lang w:val="en-US"/>
        </w:rPr>
        <w:t>a general nature, you can use the base document type selected by default.</w:t>
      </w:r>
    </w:p>
    <w:p w14:paraId="68F42BBB" w14:textId="77777777" w:rsidR="007D2755" w:rsidRPr="00AA38F0" w:rsidRDefault="007D2755" w:rsidP="007D2755">
      <w:pPr>
        <w:jc w:val="center"/>
        <w:rPr>
          <w:lang w:val="en-US"/>
        </w:rPr>
      </w:pPr>
      <w:r w:rsidRPr="00AA38F0">
        <w:rPr>
          <w:noProof/>
          <w:lang w:val="en-US" w:eastAsia="en-US"/>
        </w:rPr>
        <w:drawing>
          <wp:inline distT="0" distB="0" distL="0" distR="0" wp14:anchorId="039BFB86" wp14:editId="120CFFC6">
            <wp:extent cx="2613600" cy="2919600"/>
            <wp:effectExtent l="0" t="0" r="0" b="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2613600" cy="2919600"/>
                    </a:xfrm>
                    <a:prstGeom prst="rect">
                      <a:avLst/>
                    </a:prstGeom>
                    <a:noFill/>
                    <a:ln>
                      <a:noFill/>
                    </a:ln>
                  </pic:spPr>
                </pic:pic>
              </a:graphicData>
            </a:graphic>
          </wp:inline>
        </w:drawing>
      </w:r>
    </w:p>
    <w:p w14:paraId="4609CFC7" w14:textId="77777777" w:rsidR="006D0CFB" w:rsidRDefault="006D0CFB">
      <w:pPr>
        <w:spacing w:after="200" w:line="276" w:lineRule="auto"/>
        <w:rPr>
          <w:lang w:val="en-US"/>
        </w:rPr>
      </w:pPr>
      <w:r>
        <w:rPr>
          <w:lang w:val="en-US"/>
        </w:rPr>
        <w:lastRenderedPageBreak/>
        <w:br w:type="page"/>
      </w:r>
    </w:p>
    <w:p w14:paraId="7A3E99D2" w14:textId="33ADECA9" w:rsidR="007D2755" w:rsidRPr="00AA38F0" w:rsidRDefault="007D2755" w:rsidP="007D2755">
      <w:pPr>
        <w:rPr>
          <w:lang w:val="en-US"/>
        </w:rPr>
      </w:pPr>
      <w:r w:rsidRPr="00AA38F0">
        <w:rPr>
          <w:lang w:val="en-US"/>
        </w:rPr>
        <w:lastRenderedPageBreak/>
        <w:t>Based up</w:t>
      </w:r>
      <w:r w:rsidR="0084644E" w:rsidRPr="00AA38F0">
        <w:rPr>
          <w:lang w:val="en-US"/>
        </w:rPr>
        <w:t>on</w:t>
      </w:r>
      <w:r w:rsidRPr="00AA38F0">
        <w:rPr>
          <w:lang w:val="en-US"/>
        </w:rPr>
        <w:t xml:space="preserve"> the document type selected, a set of metadata fields will appear. According to the rules defined by your organizati</w:t>
      </w:r>
      <w:r w:rsidR="0084644E" w:rsidRPr="00AA38F0">
        <w:rPr>
          <w:lang w:val="en-US"/>
        </w:rPr>
        <w:t>on</w:t>
      </w:r>
      <w:r w:rsidRPr="00AA38F0">
        <w:rPr>
          <w:lang w:val="en-US"/>
        </w:rPr>
        <w:t>, some fields might be mandatory and others might be opti</w:t>
      </w:r>
      <w:r w:rsidR="0084644E" w:rsidRPr="00AA38F0">
        <w:rPr>
          <w:lang w:val="en-US"/>
        </w:rPr>
        <w:t>on</w:t>
      </w:r>
      <w:r w:rsidRPr="00AA38F0">
        <w:rPr>
          <w:lang w:val="en-US"/>
        </w:rPr>
        <w:t xml:space="preserve">al. In the </w:t>
      </w:r>
      <w:r w:rsidR="00414578" w:rsidRPr="00AA38F0">
        <w:rPr>
          <w:lang w:val="en-US"/>
        </w:rPr>
        <w:t>example</w:t>
      </w:r>
      <w:r w:rsidRPr="00AA38F0">
        <w:rPr>
          <w:lang w:val="en-US"/>
        </w:rPr>
        <w:t xml:space="preserve"> below</w:t>
      </w:r>
      <w:r w:rsidR="00414578" w:rsidRPr="00AA38F0">
        <w:rPr>
          <w:lang w:val="en-US"/>
        </w:rPr>
        <w:t>,</w:t>
      </w:r>
      <w:r w:rsidRPr="00AA38F0">
        <w:rPr>
          <w:lang w:val="en-US"/>
        </w:rPr>
        <w:t xml:space="preserve"> the document type is a Proposal and the required fields (*) are Proposal Reference and Proposal Status. </w:t>
      </w:r>
    </w:p>
    <w:p w14:paraId="4E9FF4EA" w14:textId="74114238" w:rsidR="007D2755" w:rsidRPr="00AA38F0" w:rsidRDefault="007D2755" w:rsidP="007D2755">
      <w:pPr>
        <w:jc w:val="center"/>
        <w:rPr>
          <w:lang w:val="en-US"/>
        </w:rPr>
      </w:pPr>
    </w:p>
    <w:p w14:paraId="698396F0" w14:textId="1F003C65" w:rsidR="007D2755" w:rsidRPr="00AA38F0" w:rsidRDefault="007D2755" w:rsidP="007D2755">
      <w:pPr>
        <w:rPr>
          <w:lang w:val="en-US"/>
        </w:rPr>
      </w:pPr>
      <w:r w:rsidRPr="00AA38F0">
        <w:rPr>
          <w:lang w:val="en-US"/>
        </w:rPr>
        <w:t xml:space="preserve">At the bottom of the metadata field related to </w:t>
      </w:r>
      <w:r w:rsidR="00414578" w:rsidRPr="00AA38F0">
        <w:rPr>
          <w:lang w:val="en-US"/>
        </w:rPr>
        <w:t xml:space="preserve">a </w:t>
      </w:r>
      <w:r w:rsidRPr="00AA38F0">
        <w:rPr>
          <w:lang w:val="en-US"/>
        </w:rPr>
        <w:t>document type, a list with opti</w:t>
      </w:r>
      <w:r w:rsidR="0084644E" w:rsidRPr="00AA38F0">
        <w:rPr>
          <w:lang w:val="en-US"/>
        </w:rPr>
        <w:t>on</w:t>
      </w:r>
      <w:r w:rsidRPr="00AA38F0">
        <w:rPr>
          <w:lang w:val="en-US"/>
        </w:rPr>
        <w:t xml:space="preserve">al groups of metadata fields is </w:t>
      </w:r>
      <w:r w:rsidR="003A35A8">
        <w:rPr>
          <w:lang w:val="en-US"/>
        </w:rPr>
        <w:t>presented</w:t>
      </w:r>
      <w:r w:rsidRPr="00AA38F0">
        <w:rPr>
          <w:lang w:val="en-US"/>
        </w:rPr>
        <w:t xml:space="preserve">. </w:t>
      </w:r>
      <w:r w:rsidR="00414578" w:rsidRPr="00AA38F0">
        <w:rPr>
          <w:lang w:val="en-US"/>
        </w:rPr>
        <w:t>The user will decide</w:t>
      </w:r>
      <w:r w:rsidRPr="00AA38F0">
        <w:rPr>
          <w:lang w:val="en-US"/>
        </w:rPr>
        <w:t xml:space="preserve"> if these opti</w:t>
      </w:r>
      <w:r w:rsidR="0084644E" w:rsidRPr="00AA38F0">
        <w:rPr>
          <w:lang w:val="en-US"/>
        </w:rPr>
        <w:t>on</w:t>
      </w:r>
      <w:r w:rsidRPr="00AA38F0">
        <w:rPr>
          <w:lang w:val="en-US"/>
        </w:rPr>
        <w:t>al metadata fields are relevant to the document</w:t>
      </w:r>
      <w:r w:rsidR="00414578" w:rsidRPr="00AA38F0">
        <w:rPr>
          <w:lang w:val="en-US"/>
        </w:rPr>
        <w:t>,</w:t>
      </w:r>
      <w:r w:rsidRPr="00AA38F0">
        <w:rPr>
          <w:lang w:val="en-US"/>
        </w:rPr>
        <w:t xml:space="preserve"> and if </w:t>
      </w:r>
      <w:r w:rsidR="00414578" w:rsidRPr="00AA38F0">
        <w:rPr>
          <w:lang w:val="en-US"/>
        </w:rPr>
        <w:t>any of them</w:t>
      </w:r>
      <w:r w:rsidRPr="00AA38F0">
        <w:rPr>
          <w:lang w:val="en-US"/>
        </w:rPr>
        <w:t xml:space="preserve"> should be added to the document. </w:t>
      </w:r>
    </w:p>
    <w:p w14:paraId="78425E89" w14:textId="484A7401" w:rsidR="007D2755" w:rsidRDefault="003A35A8" w:rsidP="007D2755">
      <w:pPr>
        <w:pStyle w:val="ListParagraph"/>
        <w:numPr>
          <w:ilvl w:val="0"/>
          <w:numId w:val="16"/>
        </w:numPr>
        <w:rPr>
          <w:lang w:val="en-US"/>
        </w:rPr>
      </w:pPr>
      <w:r w:rsidRPr="00AA38F0">
        <w:rPr>
          <w:lang w:val="en-US"/>
        </w:rPr>
        <w:t>Click “</w:t>
      </w:r>
      <w:r w:rsidR="007D2755" w:rsidRPr="00AA38F0">
        <w:rPr>
          <w:lang w:val="en-US"/>
        </w:rPr>
        <w:t xml:space="preserve">Save” to finish the uploading of the file into the Alfresco repository. </w:t>
      </w:r>
    </w:p>
    <w:p w14:paraId="4CC3FF24" w14:textId="325CE68A" w:rsidR="00445081" w:rsidRPr="00445081" w:rsidRDefault="006D0E2C" w:rsidP="006D0E2C">
      <w:pPr>
        <w:jc w:val="center"/>
        <w:rPr>
          <w:lang w:val="en-US"/>
        </w:rPr>
      </w:pPr>
      <w:r w:rsidRPr="00AA38F0">
        <w:rPr>
          <w:noProof/>
          <w:lang w:val="en-US" w:eastAsia="en-US"/>
        </w:rPr>
        <w:drawing>
          <wp:inline distT="0" distB="0" distL="0" distR="0" wp14:anchorId="08760E90" wp14:editId="69831885">
            <wp:extent cx="2476800" cy="3931200"/>
            <wp:effectExtent l="0" t="0" r="0" b="0"/>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2476800" cy="3931200"/>
                    </a:xfrm>
                    <a:prstGeom prst="rect">
                      <a:avLst/>
                    </a:prstGeom>
                    <a:noFill/>
                    <a:ln>
                      <a:noFill/>
                    </a:ln>
                  </pic:spPr>
                </pic:pic>
              </a:graphicData>
            </a:graphic>
          </wp:inline>
        </w:drawing>
      </w:r>
    </w:p>
    <w:p w14:paraId="25319672" w14:textId="78B8ACE4" w:rsidR="007D2755" w:rsidRPr="00AA38F0" w:rsidRDefault="007D2755" w:rsidP="007D2755">
      <w:pPr>
        <w:rPr>
          <w:lang w:val="en-US"/>
        </w:rPr>
      </w:pPr>
      <w:r w:rsidRPr="00AA38F0">
        <w:rPr>
          <w:lang w:val="en-US"/>
        </w:rPr>
        <w:t>Note:</w:t>
      </w:r>
    </w:p>
    <w:p w14:paraId="7A6563CF" w14:textId="74BF8288" w:rsidR="007D2755" w:rsidRPr="00AA38F0" w:rsidRDefault="007D2755" w:rsidP="007D2755">
      <w:pPr>
        <w:pStyle w:val="ListParagraph"/>
        <w:numPr>
          <w:ilvl w:val="0"/>
          <w:numId w:val="9"/>
        </w:numPr>
        <w:rPr>
          <w:lang w:val="en-US"/>
        </w:rPr>
      </w:pPr>
      <w:r w:rsidRPr="00AA38F0">
        <w:rPr>
          <w:lang w:val="en-US"/>
        </w:rPr>
        <w:t>Mandatory metadata field</w:t>
      </w:r>
      <w:r w:rsidR="00414578" w:rsidRPr="00AA38F0">
        <w:rPr>
          <w:lang w:val="en-US"/>
        </w:rPr>
        <w:t>s</w:t>
      </w:r>
      <w:r w:rsidRPr="00AA38F0">
        <w:rPr>
          <w:lang w:val="en-US"/>
        </w:rPr>
        <w:t xml:space="preserve"> are indicated </w:t>
      </w:r>
      <w:r w:rsidR="00414578" w:rsidRPr="00AA38F0">
        <w:rPr>
          <w:lang w:val="en-US"/>
        </w:rPr>
        <w:t xml:space="preserve">by </w:t>
      </w:r>
      <w:r w:rsidRPr="00AA38F0">
        <w:rPr>
          <w:lang w:val="en-US"/>
        </w:rPr>
        <w:t>a “*”</w:t>
      </w:r>
    </w:p>
    <w:p w14:paraId="1EB2F895" w14:textId="0DC81DC0" w:rsidR="007D2755" w:rsidRPr="00AA38F0" w:rsidRDefault="007D2755" w:rsidP="007D2755">
      <w:pPr>
        <w:pStyle w:val="ListParagraph"/>
        <w:numPr>
          <w:ilvl w:val="0"/>
          <w:numId w:val="9"/>
        </w:numPr>
        <w:rPr>
          <w:lang w:val="en-US"/>
        </w:rPr>
      </w:pPr>
      <w:r w:rsidRPr="00AA38F0">
        <w:rPr>
          <w:lang w:val="en-US"/>
        </w:rPr>
        <w:t>Metadata fields with format restricti</w:t>
      </w:r>
      <w:r w:rsidR="0084644E" w:rsidRPr="00AA38F0">
        <w:rPr>
          <w:lang w:val="en-US"/>
        </w:rPr>
        <w:t>on</w:t>
      </w:r>
      <w:r w:rsidR="00086FAE" w:rsidRPr="00AA38F0">
        <w:rPr>
          <w:lang w:val="en-US"/>
        </w:rPr>
        <w:t>s</w:t>
      </w:r>
      <w:r w:rsidRPr="00AA38F0">
        <w:rPr>
          <w:lang w:val="en-US"/>
        </w:rPr>
        <w:t xml:space="preserve"> are </w:t>
      </w:r>
      <w:r w:rsidR="00DC14FF" w:rsidRPr="00AA38F0">
        <w:rPr>
          <w:lang w:val="en-US"/>
        </w:rPr>
        <w:t>colored</w:t>
      </w:r>
      <w:r w:rsidRPr="00AA38F0">
        <w:rPr>
          <w:lang w:val="en-US"/>
        </w:rPr>
        <w:t xml:space="preserve"> red when the input does not comply with the restricti</w:t>
      </w:r>
      <w:r w:rsidR="0084644E" w:rsidRPr="00AA38F0">
        <w:rPr>
          <w:lang w:val="en-US"/>
        </w:rPr>
        <w:t>on</w:t>
      </w:r>
      <w:r w:rsidRPr="00AA38F0">
        <w:rPr>
          <w:lang w:val="en-US"/>
        </w:rPr>
        <w:t>s</w:t>
      </w:r>
    </w:p>
    <w:p w14:paraId="52F733AF" w14:textId="2263832A" w:rsidR="007D2755" w:rsidRPr="00AA38F0" w:rsidRDefault="007D2755" w:rsidP="007D2755">
      <w:pPr>
        <w:pStyle w:val="ListParagraph"/>
        <w:numPr>
          <w:ilvl w:val="0"/>
          <w:numId w:val="9"/>
        </w:numPr>
        <w:rPr>
          <w:lang w:val="en-US"/>
        </w:rPr>
      </w:pPr>
      <w:r w:rsidRPr="00AA38F0">
        <w:rPr>
          <w:lang w:val="en-US"/>
        </w:rPr>
        <w:t>You will not be able to save the document if the metadata fields with restricti</w:t>
      </w:r>
      <w:r w:rsidR="00414578" w:rsidRPr="00AA38F0">
        <w:rPr>
          <w:lang w:val="en-US"/>
        </w:rPr>
        <w:t>on</w:t>
      </w:r>
      <w:r w:rsidRPr="00AA38F0">
        <w:rPr>
          <w:lang w:val="en-US"/>
        </w:rPr>
        <w:t>s are not filled in correctly</w:t>
      </w:r>
    </w:p>
    <w:p w14:paraId="7086AC52" w14:textId="7DD0070B" w:rsidR="007D2755" w:rsidRPr="00AA38F0" w:rsidRDefault="00086FAE" w:rsidP="007D2755">
      <w:pPr>
        <w:rPr>
          <w:lang w:val="en-US"/>
        </w:rPr>
      </w:pPr>
      <w:r w:rsidRPr="00AA38F0">
        <w:rPr>
          <w:lang w:val="en-US"/>
        </w:rPr>
        <w:t>The f</w:t>
      </w:r>
      <w:r w:rsidR="007D2755" w:rsidRPr="00AA38F0">
        <w:rPr>
          <w:lang w:val="en-US"/>
        </w:rPr>
        <w:t>ollowing applicati</w:t>
      </w:r>
      <w:r w:rsidR="0084644E" w:rsidRPr="00AA38F0">
        <w:rPr>
          <w:lang w:val="en-US"/>
        </w:rPr>
        <w:t>o</w:t>
      </w:r>
      <w:r w:rsidR="00414578" w:rsidRPr="00AA38F0">
        <w:rPr>
          <w:lang w:val="en-US"/>
        </w:rPr>
        <w:t>n</w:t>
      </w:r>
      <w:r w:rsidR="007D2755" w:rsidRPr="00AA38F0">
        <w:rPr>
          <w:lang w:val="en-US"/>
        </w:rPr>
        <w:t>s allow drag and drop of c</w:t>
      </w:r>
      <w:r w:rsidR="0084644E" w:rsidRPr="00AA38F0">
        <w:rPr>
          <w:lang w:val="en-US"/>
        </w:rPr>
        <w:t>on</w:t>
      </w:r>
      <w:r w:rsidR="007D2755" w:rsidRPr="00AA38F0">
        <w:rPr>
          <w:lang w:val="en-US"/>
        </w:rPr>
        <w:t>tent into Fred</w:t>
      </w:r>
      <w:r w:rsidRPr="00AA38F0">
        <w:rPr>
          <w:lang w:val="en-US"/>
        </w:rPr>
        <w:t>,</w:t>
      </w:r>
      <w:r w:rsidR="007D2755" w:rsidRPr="00AA38F0">
        <w:rPr>
          <w:lang w:val="en-US"/>
        </w:rPr>
        <w:t xml:space="preserve"> and are tested and supported by XeniT:</w:t>
      </w:r>
    </w:p>
    <w:p w14:paraId="798DA745" w14:textId="77777777" w:rsidR="007D2755" w:rsidRPr="00AA38F0" w:rsidRDefault="007D2755" w:rsidP="007D2755">
      <w:pPr>
        <w:pStyle w:val="ListParagraph"/>
        <w:numPr>
          <w:ilvl w:val="0"/>
          <w:numId w:val="9"/>
        </w:numPr>
        <w:rPr>
          <w:lang w:val="en-US"/>
        </w:rPr>
      </w:pPr>
      <w:r w:rsidRPr="00AA38F0">
        <w:rPr>
          <w:lang w:val="en-US"/>
        </w:rPr>
        <w:t>Desktop</w:t>
      </w:r>
    </w:p>
    <w:p w14:paraId="4A56E80B" w14:textId="77777777" w:rsidR="007D2755" w:rsidRPr="00AA38F0" w:rsidRDefault="007D2755" w:rsidP="007D2755">
      <w:pPr>
        <w:pStyle w:val="ListParagraph"/>
        <w:numPr>
          <w:ilvl w:val="0"/>
          <w:numId w:val="9"/>
        </w:numPr>
        <w:rPr>
          <w:lang w:val="en-US"/>
        </w:rPr>
      </w:pPr>
      <w:r w:rsidRPr="00AA38F0">
        <w:rPr>
          <w:lang w:val="en-US"/>
        </w:rPr>
        <w:t>MS Explorer</w:t>
      </w:r>
    </w:p>
    <w:p w14:paraId="0310D015" w14:textId="77777777" w:rsidR="007D2755" w:rsidRPr="00AA38F0" w:rsidRDefault="007D2755" w:rsidP="007D2755">
      <w:pPr>
        <w:pStyle w:val="ListParagraph"/>
        <w:numPr>
          <w:ilvl w:val="0"/>
          <w:numId w:val="9"/>
        </w:numPr>
        <w:rPr>
          <w:lang w:val="en-US"/>
        </w:rPr>
      </w:pPr>
      <w:r w:rsidRPr="00AA38F0">
        <w:rPr>
          <w:lang w:val="en-US"/>
        </w:rPr>
        <w:t>MS Outlook 2003, 2007, 2010</w:t>
      </w:r>
    </w:p>
    <w:p w14:paraId="370B6030" w14:textId="63CBA476" w:rsidR="007D2755" w:rsidRPr="00AA38F0" w:rsidRDefault="007D2755" w:rsidP="007D2755">
      <w:pPr>
        <w:rPr>
          <w:lang w:val="en-US"/>
        </w:rPr>
      </w:pPr>
      <w:r w:rsidRPr="00AA38F0">
        <w:rPr>
          <w:lang w:val="en-US"/>
        </w:rPr>
        <w:lastRenderedPageBreak/>
        <w:t>Other applicati</w:t>
      </w:r>
      <w:r w:rsidR="0084644E" w:rsidRPr="00AA38F0">
        <w:rPr>
          <w:lang w:val="en-US"/>
        </w:rPr>
        <w:t>on</w:t>
      </w:r>
      <w:r w:rsidRPr="00AA38F0">
        <w:rPr>
          <w:lang w:val="en-US"/>
        </w:rPr>
        <w:t xml:space="preserve">s might </w:t>
      </w:r>
      <w:r w:rsidR="00086FAE" w:rsidRPr="00AA38F0">
        <w:rPr>
          <w:lang w:val="en-US"/>
        </w:rPr>
        <w:t xml:space="preserve">also </w:t>
      </w:r>
      <w:r w:rsidRPr="00AA38F0">
        <w:rPr>
          <w:lang w:val="en-US"/>
        </w:rPr>
        <w:t>support the dragging and dropping of c</w:t>
      </w:r>
      <w:r w:rsidR="0084644E" w:rsidRPr="00AA38F0">
        <w:rPr>
          <w:lang w:val="en-US"/>
        </w:rPr>
        <w:t>on</w:t>
      </w:r>
      <w:r w:rsidRPr="00AA38F0">
        <w:rPr>
          <w:lang w:val="en-US"/>
        </w:rPr>
        <w:t>tent</w:t>
      </w:r>
      <w:r w:rsidR="00086FAE" w:rsidRPr="00AA38F0">
        <w:rPr>
          <w:lang w:val="en-US"/>
        </w:rPr>
        <w:t>,</w:t>
      </w:r>
      <w:r w:rsidRPr="00AA38F0">
        <w:rPr>
          <w:lang w:val="en-US"/>
        </w:rPr>
        <w:t xml:space="preserve"> and could interact with Fred. By checking if the applicati</w:t>
      </w:r>
      <w:r w:rsidR="0084644E" w:rsidRPr="00AA38F0">
        <w:rPr>
          <w:lang w:val="en-US"/>
        </w:rPr>
        <w:t>on</w:t>
      </w:r>
      <w:r w:rsidRPr="00AA38F0">
        <w:rPr>
          <w:lang w:val="en-US"/>
        </w:rPr>
        <w:t xml:space="preserve"> allows dragging and dropping of a file (including c</w:t>
      </w:r>
      <w:r w:rsidR="0084644E" w:rsidRPr="00AA38F0">
        <w:rPr>
          <w:lang w:val="en-US"/>
        </w:rPr>
        <w:t>on</w:t>
      </w:r>
      <w:r w:rsidRPr="00AA38F0">
        <w:rPr>
          <w:lang w:val="en-US"/>
        </w:rPr>
        <w:t xml:space="preserve">tent) into MS Explorer or </w:t>
      </w:r>
      <w:r w:rsidR="0084644E" w:rsidRPr="00AA38F0">
        <w:rPr>
          <w:lang w:val="en-US"/>
        </w:rPr>
        <w:t>on</w:t>
      </w:r>
      <w:r w:rsidRPr="00AA38F0">
        <w:rPr>
          <w:lang w:val="en-US"/>
        </w:rPr>
        <w:t>to your desktop, you can test</w:t>
      </w:r>
      <w:r w:rsidR="00086FAE" w:rsidRPr="00AA38F0">
        <w:rPr>
          <w:lang w:val="en-US"/>
        </w:rPr>
        <w:t xml:space="preserve"> possible</w:t>
      </w:r>
      <w:r w:rsidRPr="00AA38F0">
        <w:rPr>
          <w:lang w:val="en-US"/>
        </w:rPr>
        <w:t xml:space="preserve"> compatibility. </w:t>
      </w:r>
      <w:r w:rsidR="00086FAE" w:rsidRPr="00AA38F0">
        <w:rPr>
          <w:lang w:val="en-US"/>
        </w:rPr>
        <w:t xml:space="preserve">If the initial test is successful, attempt </w:t>
      </w:r>
      <w:r w:rsidRPr="00AA38F0">
        <w:rPr>
          <w:lang w:val="en-US"/>
        </w:rPr>
        <w:t>dragging and dropping into Fred.</w:t>
      </w:r>
    </w:p>
    <w:p w14:paraId="4DFA1A1A" w14:textId="77777777" w:rsidR="00445081" w:rsidRDefault="00445081">
      <w:pPr>
        <w:spacing w:after="200" w:line="276" w:lineRule="auto"/>
        <w:rPr>
          <w:rFonts w:asciiTheme="majorHAnsi" w:hAnsiTheme="majorHAnsi"/>
          <w:caps/>
          <w:color w:val="5E878F"/>
          <w:spacing w:val="20"/>
          <w:sz w:val="28"/>
          <w:szCs w:val="28"/>
          <w:lang w:val="en-US"/>
        </w:rPr>
      </w:pPr>
      <w:bookmarkStart w:id="53" w:name="_Toc483990915"/>
      <w:r>
        <w:rPr>
          <w:lang w:val="en-US"/>
        </w:rPr>
        <w:br w:type="page"/>
      </w:r>
    </w:p>
    <w:p w14:paraId="4A75F1DF" w14:textId="3B8A916F" w:rsidR="003C1795" w:rsidRPr="00AA38F0" w:rsidRDefault="003C1795" w:rsidP="003C1795">
      <w:pPr>
        <w:pStyle w:val="Heading2"/>
        <w:rPr>
          <w:lang w:val="en-US"/>
        </w:rPr>
      </w:pPr>
      <w:r w:rsidRPr="00AA38F0">
        <w:rPr>
          <w:lang w:val="en-US"/>
        </w:rPr>
        <w:lastRenderedPageBreak/>
        <w:t>Uploading folders</w:t>
      </w:r>
      <w:bookmarkEnd w:id="53"/>
    </w:p>
    <w:p w14:paraId="29CCE017" w14:textId="711296D2" w:rsidR="003C1795" w:rsidRDefault="00AE1241" w:rsidP="003C1795">
      <w:pPr>
        <w:rPr>
          <w:lang w:val="en-US"/>
        </w:rPr>
      </w:pPr>
      <w:r w:rsidRPr="00AA38F0">
        <w:rPr>
          <w:lang w:val="en-US"/>
        </w:rPr>
        <w:t>You</w:t>
      </w:r>
      <w:r w:rsidR="003C1795" w:rsidRPr="00AA38F0">
        <w:rPr>
          <w:lang w:val="en-US"/>
        </w:rPr>
        <w:t xml:space="preserve"> can upload folders from your desktop or </w:t>
      </w:r>
      <w:r w:rsidRPr="00AA38F0">
        <w:rPr>
          <w:lang w:val="en-US"/>
        </w:rPr>
        <w:t>E</w:t>
      </w:r>
      <w:r w:rsidR="003C1795" w:rsidRPr="00AA38F0">
        <w:rPr>
          <w:lang w:val="en-US"/>
        </w:rPr>
        <w:t>xplorer by dragging them into Fred. An upload process will start</w:t>
      </w:r>
      <w:r w:rsidRPr="00AA38F0">
        <w:rPr>
          <w:lang w:val="en-US"/>
        </w:rPr>
        <w:t>,</w:t>
      </w:r>
      <w:r w:rsidR="003C1795" w:rsidRPr="00AA38F0">
        <w:rPr>
          <w:lang w:val="en-US"/>
        </w:rPr>
        <w:t xml:space="preserve"> which indicates the number of subfolders and files that need to be/have been uploaded. </w:t>
      </w:r>
      <w:r w:rsidRPr="00AA38F0">
        <w:rPr>
          <w:lang w:val="en-US"/>
        </w:rPr>
        <w:t>During</w:t>
      </w:r>
      <w:r w:rsidR="003C1795" w:rsidRPr="00AA38F0">
        <w:rPr>
          <w:lang w:val="en-US"/>
        </w:rPr>
        <w:t xml:space="preserve"> this process, the user does not </w:t>
      </w:r>
      <w:r w:rsidRPr="00AA38F0">
        <w:rPr>
          <w:lang w:val="en-US"/>
        </w:rPr>
        <w:t xml:space="preserve">receive </w:t>
      </w:r>
      <w:r w:rsidR="003C1795" w:rsidRPr="00AA38F0">
        <w:rPr>
          <w:lang w:val="en-US"/>
        </w:rPr>
        <w:t xml:space="preserve">an </w:t>
      </w:r>
      <w:r w:rsidR="005D293A" w:rsidRPr="00AA38F0">
        <w:rPr>
          <w:lang w:val="en-US"/>
        </w:rPr>
        <w:t>alert</w:t>
      </w:r>
      <w:r w:rsidRPr="00AA38F0">
        <w:rPr>
          <w:lang w:val="en-US"/>
        </w:rPr>
        <w:t xml:space="preserve"> </w:t>
      </w:r>
      <w:r w:rsidR="003C1795" w:rsidRPr="00AA38F0">
        <w:rPr>
          <w:lang w:val="en-US"/>
        </w:rPr>
        <w:t>that metadata needs to be edited to complete the upload process.</w:t>
      </w:r>
    </w:p>
    <w:p w14:paraId="63D0539D" w14:textId="77777777" w:rsidR="00D4734D" w:rsidRDefault="005C4AF5" w:rsidP="003C1795">
      <w:pPr>
        <w:rPr>
          <w:b/>
          <w:lang w:val="en-US"/>
        </w:rPr>
      </w:pPr>
      <w:r>
        <w:rPr>
          <w:noProof/>
        </w:rPr>
        <w:drawing>
          <wp:inline distT="0" distB="0" distL="0" distR="0" wp14:anchorId="33F60FF2" wp14:editId="3E40CDA0">
            <wp:extent cx="6193790" cy="2305685"/>
            <wp:effectExtent l="152400" t="152400" r="359410" b="361315"/>
            <wp:docPr id="73" name="Picture 73"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3790" cy="23056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A7BDA44" w14:textId="6218931B" w:rsidR="003C1795" w:rsidRPr="00AA38F0" w:rsidRDefault="003C1795" w:rsidP="003C1795">
      <w:pPr>
        <w:rPr>
          <w:lang w:val="en-US"/>
        </w:rPr>
      </w:pPr>
      <w:r w:rsidRPr="005D293A">
        <w:rPr>
          <w:b/>
          <w:lang w:val="en-US"/>
        </w:rPr>
        <w:t>Important:</w:t>
      </w:r>
      <w:r w:rsidRPr="00AA38F0">
        <w:rPr>
          <w:lang w:val="en-US"/>
        </w:rPr>
        <w:t xml:space="preserve"> </w:t>
      </w:r>
      <w:r w:rsidR="00AE1241" w:rsidRPr="00AA38F0">
        <w:rPr>
          <w:lang w:val="en-US"/>
        </w:rPr>
        <w:t>you can only</w:t>
      </w:r>
      <w:r w:rsidRPr="00AA38F0">
        <w:rPr>
          <w:lang w:val="en-US"/>
        </w:rPr>
        <w:t xml:space="preserve"> extend a folder structure whil</w:t>
      </w:r>
      <w:r w:rsidR="00AE1241" w:rsidRPr="00AA38F0">
        <w:rPr>
          <w:lang w:val="en-US"/>
        </w:rPr>
        <w:t>st</w:t>
      </w:r>
      <w:r w:rsidRPr="00AA38F0">
        <w:rPr>
          <w:lang w:val="en-US"/>
        </w:rPr>
        <w:t xml:space="preserve"> uploading a folder. It is not possible to refresh/update the structure and c</w:t>
      </w:r>
      <w:r w:rsidR="0084644E" w:rsidRPr="00AA38F0">
        <w:rPr>
          <w:lang w:val="en-US"/>
        </w:rPr>
        <w:t>on</w:t>
      </w:r>
      <w:r w:rsidRPr="00AA38F0">
        <w:rPr>
          <w:lang w:val="en-US"/>
        </w:rPr>
        <w:t xml:space="preserve">tent from a folder you </w:t>
      </w:r>
      <w:r w:rsidR="00AE1241" w:rsidRPr="00AA38F0">
        <w:rPr>
          <w:lang w:val="en-US"/>
        </w:rPr>
        <w:t xml:space="preserve">have already </w:t>
      </w:r>
      <w:r w:rsidRPr="00AA38F0">
        <w:rPr>
          <w:lang w:val="en-US"/>
        </w:rPr>
        <w:t>copied to Fred.</w:t>
      </w:r>
    </w:p>
    <w:p w14:paraId="4C712B62" w14:textId="2C0BD489" w:rsidR="003C1795" w:rsidRPr="00AA38F0" w:rsidRDefault="003C1795" w:rsidP="003C1795">
      <w:pPr>
        <w:rPr>
          <w:lang w:val="en-US"/>
        </w:rPr>
      </w:pPr>
      <w:r w:rsidRPr="00AA38F0">
        <w:rPr>
          <w:lang w:val="en-US"/>
        </w:rPr>
        <w:t xml:space="preserve">Adding documents </w:t>
      </w:r>
      <w:r w:rsidR="00AE1241" w:rsidRPr="00AA38F0">
        <w:rPr>
          <w:lang w:val="en-US"/>
        </w:rPr>
        <w:t xml:space="preserve">(whether </w:t>
      </w:r>
      <w:r w:rsidRPr="00AA38F0">
        <w:rPr>
          <w:lang w:val="en-US"/>
        </w:rPr>
        <w:t xml:space="preserve">individually or </w:t>
      </w:r>
      <w:r w:rsidR="00C937CD" w:rsidRPr="00AA38F0">
        <w:rPr>
          <w:lang w:val="en-US"/>
        </w:rPr>
        <w:t>collectively</w:t>
      </w:r>
      <w:r w:rsidR="00AE1241" w:rsidRPr="00AA38F0">
        <w:rPr>
          <w:lang w:val="en-US"/>
        </w:rPr>
        <w:t>)</w:t>
      </w:r>
      <w:r w:rsidRPr="00AA38F0">
        <w:rPr>
          <w:lang w:val="en-US"/>
        </w:rPr>
        <w:t xml:space="preserve"> to an existing folder structure is supported</w:t>
      </w:r>
      <w:r w:rsidR="00AE1241" w:rsidRPr="00AA38F0">
        <w:rPr>
          <w:lang w:val="en-US"/>
        </w:rPr>
        <w:t>,</w:t>
      </w:r>
      <w:r w:rsidRPr="00AA38F0">
        <w:rPr>
          <w:lang w:val="en-US"/>
        </w:rPr>
        <w:t xml:space="preserve"> and </w:t>
      </w:r>
      <w:r w:rsidR="00AE1241" w:rsidRPr="00AA38F0">
        <w:rPr>
          <w:lang w:val="en-US"/>
        </w:rPr>
        <w:t>you</w:t>
      </w:r>
      <w:r w:rsidRPr="00AA38F0">
        <w:rPr>
          <w:lang w:val="en-US"/>
        </w:rPr>
        <w:t xml:space="preserve"> </w:t>
      </w:r>
      <w:proofErr w:type="gramStart"/>
      <w:r w:rsidR="00AE1241" w:rsidRPr="00AA38F0">
        <w:rPr>
          <w:lang w:val="en-US"/>
        </w:rPr>
        <w:t>are able to</w:t>
      </w:r>
      <w:proofErr w:type="gramEnd"/>
      <w:r w:rsidR="00AE1241" w:rsidRPr="00AA38F0">
        <w:rPr>
          <w:lang w:val="en-US"/>
        </w:rPr>
        <w:t xml:space="preserve"> </w:t>
      </w:r>
      <w:r w:rsidRPr="00AA38F0">
        <w:rPr>
          <w:lang w:val="en-US"/>
        </w:rPr>
        <w:t>extend the folder structure whil</w:t>
      </w:r>
      <w:r w:rsidR="00AE1241" w:rsidRPr="00AA38F0">
        <w:rPr>
          <w:lang w:val="en-US"/>
        </w:rPr>
        <w:t>st</w:t>
      </w:r>
      <w:r w:rsidRPr="00AA38F0">
        <w:rPr>
          <w:lang w:val="en-US"/>
        </w:rPr>
        <w:t xml:space="preserve"> dragging a new subfolder structure into Fred.</w:t>
      </w:r>
    </w:p>
    <w:p w14:paraId="048CAA01" w14:textId="77777777" w:rsidR="006D0CFB" w:rsidRDefault="006D0CFB">
      <w:pPr>
        <w:spacing w:after="200" w:line="276" w:lineRule="auto"/>
        <w:rPr>
          <w:rFonts w:asciiTheme="majorHAnsi" w:hAnsiTheme="majorHAnsi"/>
          <w:caps/>
          <w:color w:val="5E878F"/>
          <w:spacing w:val="20"/>
          <w:sz w:val="28"/>
          <w:szCs w:val="28"/>
          <w:lang w:val="en-US"/>
        </w:rPr>
      </w:pPr>
      <w:bookmarkStart w:id="54" w:name="_Toc483990916"/>
      <w:r>
        <w:rPr>
          <w:lang w:val="en-US"/>
        </w:rPr>
        <w:br w:type="page"/>
      </w:r>
    </w:p>
    <w:p w14:paraId="2C9A2FC9" w14:textId="6AF999C2" w:rsidR="007D2755" w:rsidRPr="00AA38F0" w:rsidRDefault="007D2755" w:rsidP="007D2755">
      <w:pPr>
        <w:pStyle w:val="Heading2"/>
        <w:rPr>
          <w:lang w:val="en-US"/>
        </w:rPr>
      </w:pPr>
      <w:r w:rsidRPr="00AA38F0">
        <w:rPr>
          <w:lang w:val="en-US"/>
        </w:rPr>
        <w:lastRenderedPageBreak/>
        <w:t>Compress documents and folders to a c</w:t>
      </w:r>
      <w:r w:rsidR="0084644E" w:rsidRPr="00AA38F0">
        <w:rPr>
          <w:lang w:val="en-US"/>
        </w:rPr>
        <w:t>on</w:t>
      </w:r>
      <w:r w:rsidRPr="00AA38F0">
        <w:rPr>
          <w:lang w:val="en-US"/>
        </w:rPr>
        <w:t xml:space="preserve">tainer </w:t>
      </w:r>
      <w:r w:rsidR="0084644E" w:rsidRPr="00AA38F0">
        <w:rPr>
          <w:lang w:val="en-US"/>
        </w:rPr>
        <w:t>on</w:t>
      </w:r>
      <w:r w:rsidRPr="00AA38F0">
        <w:rPr>
          <w:lang w:val="en-US"/>
        </w:rPr>
        <w:t xml:space="preserve"> your local drive</w:t>
      </w:r>
      <w:bookmarkEnd w:id="54"/>
    </w:p>
    <w:p w14:paraId="3227FC0D" w14:textId="6C85137F" w:rsidR="007D2755" w:rsidRPr="00AA38F0" w:rsidRDefault="007D2755" w:rsidP="007D2755">
      <w:pPr>
        <w:rPr>
          <w:lang w:val="en-US"/>
        </w:rPr>
      </w:pPr>
      <w:r w:rsidRPr="00AA38F0">
        <w:rPr>
          <w:lang w:val="en-US"/>
        </w:rPr>
        <w:t xml:space="preserve">You can select </w:t>
      </w:r>
      <w:r w:rsidR="0084644E" w:rsidRPr="00AA38F0">
        <w:rPr>
          <w:lang w:val="en-US"/>
        </w:rPr>
        <w:t>o</w:t>
      </w:r>
      <w:r w:rsidR="00AE1241" w:rsidRPr="00AA38F0">
        <w:rPr>
          <w:lang w:val="en-US"/>
        </w:rPr>
        <w:t>n</w:t>
      </w:r>
      <w:r w:rsidRPr="00AA38F0">
        <w:rPr>
          <w:lang w:val="en-US"/>
        </w:rPr>
        <w:t>e or multiple documents and/or folders and compress then into a c</w:t>
      </w:r>
      <w:r w:rsidR="0084644E" w:rsidRPr="00AA38F0">
        <w:rPr>
          <w:lang w:val="en-US"/>
        </w:rPr>
        <w:t>o</w:t>
      </w:r>
      <w:r w:rsidR="00AE1241" w:rsidRPr="00AA38F0">
        <w:rPr>
          <w:lang w:val="en-US"/>
        </w:rPr>
        <w:t>n</w:t>
      </w:r>
      <w:r w:rsidRPr="00AA38F0">
        <w:rPr>
          <w:lang w:val="en-US"/>
        </w:rPr>
        <w:t>tainer</w:t>
      </w:r>
      <w:r w:rsidR="00AE1241" w:rsidRPr="00AA38F0">
        <w:rPr>
          <w:lang w:val="en-US"/>
        </w:rPr>
        <w:t>,</w:t>
      </w:r>
      <w:r w:rsidRPr="00AA38F0">
        <w:rPr>
          <w:lang w:val="en-US"/>
        </w:rPr>
        <w:t xml:space="preserve"> which will be saved </w:t>
      </w:r>
      <w:r w:rsidR="00AE1241" w:rsidRPr="00AA38F0">
        <w:rPr>
          <w:lang w:val="en-US"/>
        </w:rPr>
        <w:t>t</w:t>
      </w:r>
      <w:r w:rsidR="0084644E" w:rsidRPr="00AA38F0">
        <w:rPr>
          <w:lang w:val="en-US"/>
        </w:rPr>
        <w:t>o</w:t>
      </w:r>
      <w:r w:rsidRPr="00AA38F0">
        <w:rPr>
          <w:lang w:val="en-US"/>
        </w:rPr>
        <w:t xml:space="preserve"> your local d</w:t>
      </w:r>
      <w:r w:rsidR="00AE1241" w:rsidRPr="00AA38F0">
        <w:rPr>
          <w:lang w:val="en-US"/>
        </w:rPr>
        <w:t>rive</w:t>
      </w:r>
      <w:r w:rsidRPr="00AA38F0">
        <w:rPr>
          <w:lang w:val="en-US"/>
        </w:rPr>
        <w:t>.</w:t>
      </w:r>
    </w:p>
    <w:p w14:paraId="42FD43E2" w14:textId="1FFA7FBE" w:rsidR="007D2755" w:rsidRPr="00AA38F0" w:rsidRDefault="007D2755" w:rsidP="007D2755">
      <w:pPr>
        <w:pStyle w:val="ListParagraph"/>
        <w:numPr>
          <w:ilvl w:val="0"/>
          <w:numId w:val="9"/>
        </w:numPr>
        <w:rPr>
          <w:lang w:val="en-US"/>
        </w:rPr>
      </w:pPr>
      <w:r w:rsidRPr="00AA38F0">
        <w:rPr>
          <w:lang w:val="en-US"/>
        </w:rPr>
        <w:t>Select the files you want to compress</w:t>
      </w:r>
    </w:p>
    <w:p w14:paraId="092201AF" w14:textId="6688C7A3" w:rsidR="007D2755" w:rsidRPr="00AA38F0" w:rsidRDefault="007D2755" w:rsidP="007D2755">
      <w:pPr>
        <w:pStyle w:val="ListParagraph"/>
        <w:numPr>
          <w:ilvl w:val="0"/>
          <w:numId w:val="9"/>
        </w:numPr>
        <w:rPr>
          <w:lang w:val="en-US"/>
        </w:rPr>
      </w:pPr>
      <w:r w:rsidRPr="00AA38F0">
        <w:rPr>
          <w:lang w:val="en-US"/>
        </w:rPr>
        <w:t xml:space="preserve">Right mouse </w:t>
      </w:r>
      <w:proofErr w:type="gramStart"/>
      <w:r w:rsidRPr="00AA38F0">
        <w:rPr>
          <w:lang w:val="en-US"/>
        </w:rPr>
        <w:t>click</w:t>
      </w:r>
      <w:proofErr w:type="gramEnd"/>
      <w:r w:rsidR="003A35A8">
        <w:rPr>
          <w:lang w:val="en-US"/>
        </w:rPr>
        <w:t xml:space="preserve"> and select “Compress and Save A</w:t>
      </w:r>
      <w:r w:rsidRPr="00AA38F0">
        <w:rPr>
          <w:lang w:val="en-US"/>
        </w:rPr>
        <w:t>s”</w:t>
      </w:r>
    </w:p>
    <w:p w14:paraId="78A73C1C" w14:textId="22DF07EC" w:rsidR="007D2755" w:rsidRPr="00AA38F0" w:rsidRDefault="00CA07F3" w:rsidP="007D2755">
      <w:pPr>
        <w:ind w:left="360"/>
        <w:jc w:val="center"/>
        <w:rPr>
          <w:lang w:val="en-US"/>
        </w:rPr>
      </w:pPr>
      <w:r>
        <w:rPr>
          <w:noProof/>
          <w:lang w:val="en-US" w:eastAsia="en-US"/>
        </w:rPr>
        <w:drawing>
          <wp:inline distT="0" distB="0" distL="0" distR="0" wp14:anchorId="6DA7294E" wp14:editId="2ADD1B5F">
            <wp:extent cx="1981200" cy="685800"/>
            <wp:effectExtent l="19050" t="19050" r="19050" b="1905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pic:spPr>
                </pic:pic>
              </a:graphicData>
            </a:graphic>
          </wp:inline>
        </w:drawing>
      </w:r>
      <w:r w:rsidR="00F92470" w:rsidRPr="00AA38F0">
        <w:rPr>
          <w:lang w:val="en-US" w:eastAsia="nl-BE"/>
        </w:rPr>
        <w:t xml:space="preserve"> </w:t>
      </w:r>
    </w:p>
    <w:p w14:paraId="42B9FE73" w14:textId="42802E12" w:rsidR="007D2755" w:rsidRPr="00AA38F0" w:rsidRDefault="007D2755" w:rsidP="007D2755">
      <w:pPr>
        <w:pStyle w:val="ListParagraph"/>
        <w:numPr>
          <w:ilvl w:val="0"/>
          <w:numId w:val="9"/>
        </w:numPr>
        <w:rPr>
          <w:lang w:val="en-US"/>
        </w:rPr>
      </w:pPr>
      <w:r w:rsidRPr="00AA38F0">
        <w:rPr>
          <w:lang w:val="en-US"/>
        </w:rPr>
        <w:t>A browser window will pop-up</w:t>
      </w:r>
      <w:r w:rsidR="00C937CD" w:rsidRPr="00AA38F0">
        <w:rPr>
          <w:lang w:val="en-US"/>
        </w:rPr>
        <w:t>,</w:t>
      </w:r>
      <w:r w:rsidRPr="00AA38F0">
        <w:rPr>
          <w:lang w:val="en-US"/>
        </w:rPr>
        <w:t xml:space="preserve"> asking you to select the folder and name under which you want to save the c</w:t>
      </w:r>
      <w:r w:rsidR="0084644E" w:rsidRPr="00AA38F0">
        <w:rPr>
          <w:lang w:val="en-US"/>
        </w:rPr>
        <w:t>on</w:t>
      </w:r>
      <w:r w:rsidRPr="00AA38F0">
        <w:rPr>
          <w:lang w:val="en-US"/>
        </w:rPr>
        <w:t>tainer</w:t>
      </w:r>
    </w:p>
    <w:p w14:paraId="74635A6A" w14:textId="230C2E38" w:rsidR="007D2755" w:rsidRPr="00AA38F0" w:rsidRDefault="007F6E8F" w:rsidP="007D2755">
      <w:pPr>
        <w:jc w:val="center"/>
        <w:rPr>
          <w:lang w:val="en-US"/>
        </w:rPr>
      </w:pPr>
      <w:r w:rsidRPr="007F6E8F">
        <w:rPr>
          <w:noProof/>
        </w:rPr>
        <w:drawing>
          <wp:inline distT="0" distB="0" distL="0" distR="0" wp14:anchorId="2555ECEB" wp14:editId="7988A46B">
            <wp:extent cx="5994400" cy="3343565"/>
            <wp:effectExtent l="171450" t="171450" r="368300" b="37147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rotWithShape="1">
                    <a:blip r:embed="rId87"/>
                    <a:srcRect l="18333" t="26262" r="32500" b="24983"/>
                    <a:stretch/>
                  </pic:blipFill>
                  <pic:spPr>
                    <a:xfrm>
                      <a:off x="0" y="0"/>
                      <a:ext cx="5994400" cy="33435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9024" w14:textId="77777777" w:rsidR="007D2755" w:rsidRPr="00AA38F0" w:rsidRDefault="007D2755" w:rsidP="007D2755">
      <w:pPr>
        <w:pStyle w:val="ListParagraph"/>
        <w:numPr>
          <w:ilvl w:val="0"/>
          <w:numId w:val="9"/>
        </w:numPr>
        <w:rPr>
          <w:lang w:val="en-US"/>
        </w:rPr>
      </w:pPr>
      <w:r w:rsidRPr="00AA38F0">
        <w:rPr>
          <w:lang w:val="en-US"/>
        </w:rPr>
        <w:t>Fred will provide a message “Successfully Saved Compressed Files”</w:t>
      </w:r>
    </w:p>
    <w:p w14:paraId="1EF683D5" w14:textId="4F02AB7E" w:rsidR="007D2755" w:rsidRPr="00AA38F0" w:rsidRDefault="007D2755" w:rsidP="007D2755">
      <w:pPr>
        <w:pStyle w:val="ListParagraph"/>
        <w:numPr>
          <w:ilvl w:val="0"/>
          <w:numId w:val="9"/>
        </w:numPr>
        <w:rPr>
          <w:lang w:val="en-US"/>
        </w:rPr>
      </w:pPr>
      <w:r w:rsidRPr="00AA38F0">
        <w:rPr>
          <w:lang w:val="en-US"/>
        </w:rPr>
        <w:t>The c</w:t>
      </w:r>
      <w:r w:rsidR="0084644E" w:rsidRPr="00AA38F0">
        <w:rPr>
          <w:lang w:val="en-US"/>
        </w:rPr>
        <w:t>on</w:t>
      </w:r>
      <w:r w:rsidRPr="00AA38F0">
        <w:rPr>
          <w:lang w:val="en-US"/>
        </w:rPr>
        <w:t xml:space="preserve">tainer with the compressed files </w:t>
      </w:r>
      <w:r w:rsidR="00081F24" w:rsidRPr="00AA38F0">
        <w:rPr>
          <w:lang w:val="en-US"/>
        </w:rPr>
        <w:t>will be</w:t>
      </w:r>
      <w:r w:rsidRPr="00AA38F0">
        <w:rPr>
          <w:lang w:val="en-US"/>
        </w:rPr>
        <w:t xml:space="preserve"> available </w:t>
      </w:r>
      <w:r w:rsidR="00081F24" w:rsidRPr="00AA38F0">
        <w:rPr>
          <w:lang w:val="en-US"/>
        </w:rPr>
        <w:t>in the location it has been saved to</w:t>
      </w:r>
    </w:p>
    <w:p w14:paraId="722C322E" w14:textId="14F6CDA7" w:rsidR="007D2755" w:rsidRPr="00AA38F0" w:rsidRDefault="007D2755" w:rsidP="007D2755">
      <w:pPr>
        <w:rPr>
          <w:lang w:val="en-US"/>
        </w:rPr>
      </w:pPr>
      <w:r w:rsidRPr="00AA38F0">
        <w:rPr>
          <w:lang w:val="en-US"/>
        </w:rPr>
        <w:t>Selecting a folder will compress all content</w:t>
      </w:r>
      <w:r w:rsidR="00081F24" w:rsidRPr="00AA38F0">
        <w:rPr>
          <w:lang w:val="en-US"/>
        </w:rPr>
        <w:t>s</w:t>
      </w:r>
      <w:r w:rsidRPr="00AA38F0">
        <w:rPr>
          <w:lang w:val="en-US"/>
        </w:rPr>
        <w:t xml:space="preserve"> </w:t>
      </w:r>
      <w:r w:rsidR="00081F24" w:rsidRPr="00AA38F0">
        <w:rPr>
          <w:lang w:val="en-US"/>
        </w:rPr>
        <w:t>of</w:t>
      </w:r>
      <w:r w:rsidRPr="00AA38F0">
        <w:rPr>
          <w:lang w:val="en-US"/>
        </w:rPr>
        <w:t xml:space="preserve"> the folder</w:t>
      </w:r>
      <w:r w:rsidR="00081F24" w:rsidRPr="00AA38F0">
        <w:rPr>
          <w:lang w:val="en-US"/>
        </w:rPr>
        <w:t>; that is,</w:t>
      </w:r>
      <w:r w:rsidRPr="00AA38F0">
        <w:rPr>
          <w:lang w:val="en-US"/>
        </w:rPr>
        <w:t xml:space="preserve"> including the sub-folders and </w:t>
      </w:r>
      <w:r w:rsidR="00081F24" w:rsidRPr="00AA38F0">
        <w:rPr>
          <w:lang w:val="en-US"/>
        </w:rPr>
        <w:t>their</w:t>
      </w:r>
      <w:r w:rsidRPr="00AA38F0">
        <w:rPr>
          <w:lang w:val="en-US"/>
        </w:rPr>
        <w:t xml:space="preserve"> c</w:t>
      </w:r>
      <w:r w:rsidR="0084644E" w:rsidRPr="00AA38F0">
        <w:rPr>
          <w:lang w:val="en-US"/>
        </w:rPr>
        <w:t>on</w:t>
      </w:r>
      <w:r w:rsidRPr="00AA38F0">
        <w:rPr>
          <w:lang w:val="en-US"/>
        </w:rPr>
        <w:t>tent.</w:t>
      </w:r>
    </w:p>
    <w:p w14:paraId="248E0A92" w14:textId="77777777" w:rsidR="007D2755" w:rsidRPr="00AA38F0" w:rsidRDefault="007D2755" w:rsidP="007D2755">
      <w:pPr>
        <w:rPr>
          <w:lang w:val="en-US"/>
        </w:rPr>
      </w:pPr>
    </w:p>
    <w:p w14:paraId="78384041" w14:textId="77777777" w:rsidR="000F2616" w:rsidRPr="00AA38F0" w:rsidRDefault="0034073B" w:rsidP="005F52A1">
      <w:pPr>
        <w:pStyle w:val="Heading1"/>
        <w:rPr>
          <w:lang w:val="en-US"/>
        </w:rPr>
      </w:pPr>
      <w:bookmarkStart w:id="55" w:name="_Toc483990917"/>
      <w:r w:rsidRPr="00AA38F0">
        <w:rPr>
          <w:lang w:val="en-US"/>
        </w:rPr>
        <w:t>Handling</w:t>
      </w:r>
      <w:r w:rsidR="00724E08" w:rsidRPr="00AA38F0">
        <w:rPr>
          <w:lang w:val="en-US"/>
        </w:rPr>
        <w:t xml:space="preserve"> Documents</w:t>
      </w:r>
      <w:bookmarkEnd w:id="55"/>
    </w:p>
    <w:p w14:paraId="2105E6D1" w14:textId="68DFB1B4" w:rsidR="0036734C" w:rsidRPr="00AA38F0" w:rsidRDefault="009803D5" w:rsidP="0036734C">
      <w:pPr>
        <w:rPr>
          <w:lang w:val="en-US"/>
        </w:rPr>
      </w:pPr>
      <w:r w:rsidRPr="00AA38F0">
        <w:rPr>
          <w:lang w:val="en-US"/>
        </w:rPr>
        <w:t xml:space="preserve">A </w:t>
      </w:r>
      <w:r w:rsidR="00724E08" w:rsidRPr="00AA38F0">
        <w:rPr>
          <w:lang w:val="en-US"/>
        </w:rPr>
        <w:t xml:space="preserve">command menu </w:t>
      </w:r>
      <w:r w:rsidRPr="00AA38F0">
        <w:rPr>
          <w:lang w:val="en-US"/>
        </w:rPr>
        <w:t xml:space="preserve">pops up when you right click on a file, </w:t>
      </w:r>
      <w:r w:rsidR="00724E08" w:rsidRPr="00AA38F0">
        <w:rPr>
          <w:lang w:val="en-US"/>
        </w:rPr>
        <w:t xml:space="preserve">enabling you to manage </w:t>
      </w:r>
      <w:r w:rsidR="007710BE" w:rsidRPr="00AA38F0">
        <w:rPr>
          <w:lang w:val="en-US"/>
        </w:rPr>
        <w:t xml:space="preserve">the </w:t>
      </w:r>
      <w:r w:rsidR="00724E08" w:rsidRPr="00AA38F0">
        <w:rPr>
          <w:lang w:val="en-US"/>
        </w:rPr>
        <w:t>document.</w:t>
      </w:r>
    </w:p>
    <w:p w14:paraId="7A74944C" w14:textId="77777777" w:rsidR="000A5ACC" w:rsidRPr="00AA38F0" w:rsidRDefault="00F458CE">
      <w:pPr>
        <w:jc w:val="center"/>
        <w:rPr>
          <w:lang w:val="en-US"/>
        </w:rPr>
      </w:pPr>
      <w:r w:rsidRPr="00AA38F0">
        <w:rPr>
          <w:noProof/>
          <w:lang w:val="en-US" w:eastAsia="en-US"/>
        </w:rPr>
        <w:lastRenderedPageBreak/>
        <w:drawing>
          <wp:inline distT="0" distB="0" distL="0" distR="0" wp14:anchorId="31A79DE1" wp14:editId="06609E07">
            <wp:extent cx="1725089" cy="4944069"/>
            <wp:effectExtent l="0" t="0" r="889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1725089" cy="4944069"/>
                    </a:xfrm>
                    <a:prstGeom prst="rect">
                      <a:avLst/>
                    </a:prstGeom>
                  </pic:spPr>
                </pic:pic>
              </a:graphicData>
            </a:graphic>
          </wp:inline>
        </w:drawing>
      </w:r>
    </w:p>
    <w:p w14:paraId="656A2689" w14:textId="77777777" w:rsidR="00B765C4" w:rsidRPr="00AA38F0" w:rsidRDefault="008E3B57" w:rsidP="005F52A1">
      <w:pPr>
        <w:pStyle w:val="Heading2"/>
        <w:rPr>
          <w:lang w:val="en-US"/>
        </w:rPr>
      </w:pPr>
      <w:bookmarkStart w:id="56" w:name="_Toc483990918"/>
      <w:r w:rsidRPr="00AA38F0">
        <w:rPr>
          <w:lang w:val="en-US"/>
        </w:rPr>
        <w:t>O</w:t>
      </w:r>
      <w:r w:rsidR="003B71A7" w:rsidRPr="00AA38F0">
        <w:rPr>
          <w:lang w:val="en-US"/>
        </w:rPr>
        <w:t>pen</w:t>
      </w:r>
      <w:r w:rsidR="00724E08" w:rsidRPr="00AA38F0">
        <w:rPr>
          <w:lang w:val="en-US"/>
        </w:rPr>
        <w:t xml:space="preserve"> document</w:t>
      </w:r>
      <w:bookmarkEnd w:id="56"/>
    </w:p>
    <w:p w14:paraId="34554A95" w14:textId="18D36320" w:rsidR="00B765C4" w:rsidRPr="00AA38F0" w:rsidRDefault="00B765C4" w:rsidP="00B765C4">
      <w:pPr>
        <w:rPr>
          <w:lang w:val="en-US"/>
        </w:rPr>
      </w:pPr>
      <w:r w:rsidRPr="00AA38F0">
        <w:rPr>
          <w:lang w:val="en-US"/>
        </w:rPr>
        <w:t xml:space="preserve">Files can be opened directly </w:t>
      </w:r>
      <w:r w:rsidR="009803D5" w:rsidRPr="00AA38F0">
        <w:rPr>
          <w:lang w:val="en-US"/>
        </w:rPr>
        <w:t>within</w:t>
      </w:r>
      <w:r w:rsidRPr="00AA38F0">
        <w:rPr>
          <w:lang w:val="en-US"/>
        </w:rPr>
        <w:t xml:space="preserve"> Fred by clicking the </w:t>
      </w:r>
      <w:r w:rsidR="000072E1" w:rsidRPr="00AA38F0">
        <w:rPr>
          <w:lang w:val="en-US"/>
        </w:rPr>
        <w:t>“</w:t>
      </w:r>
      <w:r w:rsidR="003B71A7" w:rsidRPr="00AA38F0">
        <w:rPr>
          <w:lang w:val="en-US"/>
        </w:rPr>
        <w:t>Open</w:t>
      </w:r>
      <w:r w:rsidR="000072E1" w:rsidRPr="00AA38F0">
        <w:rPr>
          <w:lang w:val="en-US"/>
        </w:rPr>
        <w:t>”</w:t>
      </w:r>
      <w:r w:rsidR="00724E08" w:rsidRPr="00AA38F0">
        <w:rPr>
          <w:lang w:val="en-US"/>
        </w:rPr>
        <w:t xml:space="preserve"> command or by double clicking the file. The file will be downloaded to a local copy and opened </w:t>
      </w:r>
      <w:r w:rsidR="000A5ACC" w:rsidRPr="00AA38F0">
        <w:rPr>
          <w:lang w:val="en-US"/>
        </w:rPr>
        <w:t>with</w:t>
      </w:r>
      <w:r w:rsidR="00724E08" w:rsidRPr="00AA38F0">
        <w:rPr>
          <w:lang w:val="en-US"/>
        </w:rPr>
        <w:t xml:space="preserve"> the </w:t>
      </w:r>
      <w:r w:rsidR="000A5ACC" w:rsidRPr="00AA38F0">
        <w:rPr>
          <w:lang w:val="en-US"/>
        </w:rPr>
        <w:t>corresp</w:t>
      </w:r>
      <w:r w:rsidR="0084644E" w:rsidRPr="00AA38F0">
        <w:rPr>
          <w:lang w:val="en-US"/>
        </w:rPr>
        <w:t>on</w:t>
      </w:r>
      <w:r w:rsidR="000A5ACC" w:rsidRPr="00AA38F0">
        <w:rPr>
          <w:lang w:val="en-US"/>
        </w:rPr>
        <w:t>ding</w:t>
      </w:r>
      <w:r w:rsidR="00724E08" w:rsidRPr="00AA38F0">
        <w:rPr>
          <w:lang w:val="en-US"/>
        </w:rPr>
        <w:t xml:space="preserve"> applicati</w:t>
      </w:r>
      <w:r w:rsidR="0084644E" w:rsidRPr="00AA38F0">
        <w:rPr>
          <w:lang w:val="en-US"/>
        </w:rPr>
        <w:t>on</w:t>
      </w:r>
      <w:r w:rsidR="00724E08" w:rsidRPr="00AA38F0">
        <w:rPr>
          <w:lang w:val="en-US"/>
        </w:rPr>
        <w:t>.</w:t>
      </w:r>
    </w:p>
    <w:p w14:paraId="471B16C9" w14:textId="77777777" w:rsidR="004D4C25" w:rsidRPr="00AA38F0" w:rsidRDefault="00F458CE" w:rsidP="004D4C25">
      <w:pPr>
        <w:jc w:val="center"/>
        <w:rPr>
          <w:lang w:val="en-US"/>
        </w:rPr>
      </w:pPr>
      <w:r w:rsidRPr="00AA38F0">
        <w:rPr>
          <w:noProof/>
          <w:lang w:val="en-US" w:eastAsia="en-US"/>
        </w:rPr>
        <w:drawing>
          <wp:inline distT="0" distB="0" distL="0" distR="0" wp14:anchorId="439B2B7D" wp14:editId="32E0360C">
            <wp:extent cx="1843200" cy="648000"/>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3200" cy="648000"/>
                    </a:xfrm>
                    <a:prstGeom prst="rect">
                      <a:avLst/>
                    </a:prstGeom>
                  </pic:spPr>
                </pic:pic>
              </a:graphicData>
            </a:graphic>
          </wp:inline>
        </w:drawing>
      </w:r>
    </w:p>
    <w:p w14:paraId="754602FE" w14:textId="77777777" w:rsidR="004262EB" w:rsidRPr="00AA38F0" w:rsidRDefault="004262EB" w:rsidP="005F52A1">
      <w:pPr>
        <w:pStyle w:val="Heading2"/>
        <w:rPr>
          <w:lang w:val="en-US"/>
        </w:rPr>
      </w:pPr>
      <w:bookmarkStart w:id="57" w:name="_Toc483990919"/>
      <w:r w:rsidRPr="00AA38F0">
        <w:rPr>
          <w:lang w:val="en-US"/>
        </w:rPr>
        <w:t>Document metadata</w:t>
      </w:r>
      <w:bookmarkEnd w:id="57"/>
    </w:p>
    <w:p w14:paraId="19EDD2A5" w14:textId="779365B0" w:rsidR="004262EB" w:rsidRPr="00AA38F0" w:rsidRDefault="004262EB" w:rsidP="004262EB">
      <w:pPr>
        <w:rPr>
          <w:lang w:val="en-US"/>
        </w:rPr>
      </w:pPr>
      <w:r w:rsidRPr="00AA38F0">
        <w:rPr>
          <w:lang w:val="en-US"/>
        </w:rPr>
        <w:t>See</w:t>
      </w:r>
      <w:r w:rsidR="005D293A">
        <w:rPr>
          <w:lang w:val="en-US"/>
        </w:rPr>
        <w:t xml:space="preserve"> </w:t>
      </w:r>
      <w:r w:rsidRPr="00AA38F0">
        <w:rPr>
          <w:lang w:val="en-US"/>
        </w:rPr>
        <w:fldChar w:fldCharType="begin"/>
      </w:r>
      <w:r w:rsidRPr="00AA38F0">
        <w:rPr>
          <w:lang w:val="en-US"/>
        </w:rPr>
        <w:instrText xml:space="preserve"> REF _Ref386180769 \h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9803D5" w:rsidRPr="00AA38F0">
        <w:rPr>
          <w:lang w:val="en-US"/>
        </w:rPr>
        <w:t>.</w:t>
      </w:r>
    </w:p>
    <w:p w14:paraId="53B6CDE5" w14:textId="77777777" w:rsidR="00C174C2" w:rsidRPr="00AA38F0" w:rsidRDefault="00C174C2" w:rsidP="00C174C2">
      <w:pPr>
        <w:pStyle w:val="Heading2"/>
        <w:rPr>
          <w:lang w:val="en-US"/>
        </w:rPr>
      </w:pPr>
      <w:bookmarkStart w:id="58" w:name="_Toc483990920"/>
      <w:r w:rsidRPr="00AA38F0">
        <w:rPr>
          <w:lang w:val="en-US"/>
        </w:rPr>
        <w:t>Move document</w:t>
      </w:r>
      <w:bookmarkEnd w:id="58"/>
    </w:p>
    <w:p w14:paraId="2705AEBF" w14:textId="50B9F217" w:rsidR="004D4C25" w:rsidRPr="00AA38F0" w:rsidRDefault="00C174C2" w:rsidP="004D4C25">
      <w:pPr>
        <w:rPr>
          <w:lang w:val="en-US"/>
        </w:rPr>
      </w:pPr>
      <w:r w:rsidRPr="00AA38F0">
        <w:rPr>
          <w:lang w:val="en-US"/>
        </w:rPr>
        <w:t xml:space="preserve">By </w:t>
      </w:r>
      <w:r w:rsidR="00081F24" w:rsidRPr="00AA38F0">
        <w:rPr>
          <w:lang w:val="en-US"/>
        </w:rPr>
        <w:t xml:space="preserve">using the </w:t>
      </w:r>
      <w:r w:rsidRPr="00AA38F0">
        <w:rPr>
          <w:lang w:val="en-US"/>
        </w:rPr>
        <w:t>drag and drop</w:t>
      </w:r>
      <w:r w:rsidR="00081F24" w:rsidRPr="00AA38F0">
        <w:rPr>
          <w:lang w:val="en-US"/>
        </w:rPr>
        <w:t xml:space="preserve"> feature,</w:t>
      </w:r>
      <w:r w:rsidRPr="00AA38F0">
        <w:rPr>
          <w:lang w:val="en-US"/>
        </w:rPr>
        <w:t xml:space="preserve"> you can move files to any locati</w:t>
      </w:r>
      <w:r w:rsidR="0084644E" w:rsidRPr="00AA38F0">
        <w:rPr>
          <w:lang w:val="en-US"/>
        </w:rPr>
        <w:t>o</w:t>
      </w:r>
      <w:r w:rsidR="009803D5" w:rsidRPr="00AA38F0">
        <w:rPr>
          <w:lang w:val="en-US"/>
        </w:rPr>
        <w:t>n</w:t>
      </w:r>
      <w:r w:rsidRPr="00AA38F0">
        <w:rPr>
          <w:lang w:val="en-US"/>
        </w:rPr>
        <w:t xml:space="preserve"> in the tree</w:t>
      </w:r>
      <w:r w:rsidR="00081F24" w:rsidRPr="00AA38F0">
        <w:rPr>
          <w:lang w:val="en-US"/>
        </w:rPr>
        <w:t>,</w:t>
      </w:r>
      <w:r w:rsidRPr="00AA38F0">
        <w:rPr>
          <w:lang w:val="en-US"/>
        </w:rPr>
        <w:t xml:space="preserve"> </w:t>
      </w:r>
      <w:r w:rsidR="00081F24" w:rsidRPr="00AA38F0">
        <w:rPr>
          <w:lang w:val="en-US"/>
        </w:rPr>
        <w:t>if</w:t>
      </w:r>
      <w:r w:rsidRPr="00AA38F0">
        <w:rPr>
          <w:lang w:val="en-US"/>
        </w:rPr>
        <w:t xml:space="preserve"> you have the appropriate rights to execute a move. You</w:t>
      </w:r>
      <w:r w:rsidR="00081F24" w:rsidRPr="00AA38F0">
        <w:rPr>
          <w:lang w:val="en-US"/>
        </w:rPr>
        <w:t xml:space="preserve"> will</w:t>
      </w:r>
      <w:r w:rsidRPr="00AA38F0">
        <w:rPr>
          <w:lang w:val="en-US"/>
        </w:rPr>
        <w:t xml:space="preserve"> need</w:t>
      </w:r>
      <w:r w:rsidR="00081F24" w:rsidRPr="00AA38F0">
        <w:rPr>
          <w:lang w:val="en-US"/>
        </w:rPr>
        <w:t>,</w:t>
      </w:r>
      <w:r w:rsidRPr="00AA38F0">
        <w:rPr>
          <w:lang w:val="en-US"/>
        </w:rPr>
        <w:t xml:space="preserve"> at </w:t>
      </w:r>
      <w:r w:rsidR="00081F24" w:rsidRPr="00AA38F0">
        <w:rPr>
          <w:lang w:val="en-US"/>
        </w:rPr>
        <w:t xml:space="preserve">a </w:t>
      </w:r>
      <w:r w:rsidRPr="00AA38F0">
        <w:rPr>
          <w:lang w:val="en-US"/>
        </w:rPr>
        <w:t>minimum</w:t>
      </w:r>
      <w:r w:rsidR="00081F24" w:rsidRPr="00AA38F0">
        <w:rPr>
          <w:lang w:val="en-US"/>
        </w:rPr>
        <w:t>,</w:t>
      </w:r>
      <w:r w:rsidRPr="00AA38F0">
        <w:rPr>
          <w:lang w:val="en-US"/>
        </w:rPr>
        <w:t xml:space="preserve"> file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file deleti</w:t>
      </w:r>
      <w:r w:rsidR="0084644E" w:rsidRPr="00AA38F0">
        <w:rPr>
          <w:lang w:val="en-US"/>
        </w:rPr>
        <w:t>on</w:t>
      </w:r>
      <w:r w:rsidRPr="00AA38F0">
        <w:rPr>
          <w:lang w:val="en-US"/>
        </w:rPr>
        <w:t xml:space="preserve"> rights in the originating parent folder.</w:t>
      </w:r>
    </w:p>
    <w:p w14:paraId="200DA616" w14:textId="77777777" w:rsidR="00DC7EE2" w:rsidRPr="00AA38F0" w:rsidRDefault="00724E08" w:rsidP="005F52A1">
      <w:pPr>
        <w:pStyle w:val="Heading2"/>
        <w:rPr>
          <w:lang w:val="en-US"/>
        </w:rPr>
      </w:pPr>
      <w:bookmarkStart w:id="59" w:name="_Ref295391616"/>
      <w:bookmarkStart w:id="60" w:name="_Ref295391629"/>
      <w:bookmarkStart w:id="61" w:name="_Toc483990921"/>
      <w:r w:rsidRPr="00AA38F0">
        <w:rPr>
          <w:lang w:val="en-US"/>
        </w:rPr>
        <w:lastRenderedPageBreak/>
        <w:t>Copy Document</w:t>
      </w:r>
      <w:bookmarkEnd w:id="59"/>
      <w:bookmarkEnd w:id="60"/>
      <w:bookmarkEnd w:id="61"/>
    </w:p>
    <w:p w14:paraId="46A96585" w14:textId="213F7E71" w:rsidR="00093A16" w:rsidRPr="00AA38F0" w:rsidRDefault="00093A16" w:rsidP="00093A16">
      <w:pPr>
        <w:rPr>
          <w:lang w:val="en-US"/>
        </w:rPr>
      </w:pPr>
      <w:r w:rsidRPr="00AA38F0">
        <w:rPr>
          <w:lang w:val="en-US"/>
        </w:rPr>
        <w:t>Copying files</w:t>
      </w:r>
      <w:r w:rsidR="009B2666" w:rsidRPr="00AA38F0">
        <w:rPr>
          <w:lang w:val="en-US"/>
        </w:rPr>
        <w:t xml:space="preserve"> in Fred </w:t>
      </w:r>
      <w:r w:rsidRPr="00AA38F0">
        <w:rPr>
          <w:lang w:val="en-US"/>
        </w:rPr>
        <w:t>will</w:t>
      </w:r>
      <w:r w:rsidR="00724E08" w:rsidRPr="00AA38F0">
        <w:rPr>
          <w:lang w:val="en-US"/>
        </w:rPr>
        <w:t xml:space="preserve"> make a copy </w:t>
      </w:r>
      <w:r w:rsidR="0084644E" w:rsidRPr="00AA38F0">
        <w:rPr>
          <w:lang w:val="en-US"/>
        </w:rPr>
        <w:t>on</w:t>
      </w:r>
      <w:r w:rsidR="00724E08" w:rsidRPr="00AA38F0">
        <w:rPr>
          <w:lang w:val="en-US"/>
        </w:rPr>
        <w:t xml:space="preserve"> the </w:t>
      </w:r>
      <w:r w:rsidR="007710BE" w:rsidRPr="00AA38F0">
        <w:rPr>
          <w:lang w:val="en-US"/>
        </w:rPr>
        <w:t xml:space="preserve">desktop </w:t>
      </w:r>
      <w:r w:rsidR="00724E08" w:rsidRPr="00AA38F0">
        <w:rPr>
          <w:lang w:val="en-US"/>
        </w:rPr>
        <w:t>clipboard.</w:t>
      </w:r>
      <w:r w:rsidR="009B2666" w:rsidRPr="00AA38F0">
        <w:rPr>
          <w:lang w:val="en-US"/>
        </w:rPr>
        <w:t xml:space="preserve"> </w:t>
      </w:r>
      <w:r w:rsidR="006A2909" w:rsidRPr="00AA38F0">
        <w:rPr>
          <w:lang w:val="en-US"/>
        </w:rPr>
        <w:t>Y</w:t>
      </w:r>
      <w:r w:rsidR="009B2666" w:rsidRPr="00AA38F0">
        <w:rPr>
          <w:lang w:val="en-US"/>
        </w:rPr>
        <w:t xml:space="preserve">ou can </w:t>
      </w:r>
      <w:r w:rsidR="006A2909" w:rsidRPr="00AA38F0">
        <w:rPr>
          <w:lang w:val="en-US"/>
        </w:rPr>
        <w:t xml:space="preserve">paste </w:t>
      </w:r>
      <w:r w:rsidR="009B2666" w:rsidRPr="00AA38F0">
        <w:rPr>
          <w:lang w:val="en-US"/>
        </w:rPr>
        <w:t>the document to any application on your desktop</w:t>
      </w:r>
      <w:r w:rsidR="001128DD" w:rsidRPr="00AA38F0">
        <w:rPr>
          <w:lang w:val="en-US"/>
        </w:rPr>
        <w:t>.</w:t>
      </w:r>
    </w:p>
    <w:p w14:paraId="6BA87CC0" w14:textId="0021E8E6" w:rsidR="006621F1" w:rsidRPr="00AA38F0" w:rsidRDefault="00724E08" w:rsidP="00093A16">
      <w:pPr>
        <w:rPr>
          <w:lang w:val="en-US"/>
        </w:rPr>
      </w:pPr>
      <w:r w:rsidRPr="00AA38F0">
        <w:rPr>
          <w:lang w:val="en-US"/>
        </w:rPr>
        <w:t>A</w:t>
      </w:r>
      <w:r w:rsidR="003A35A8">
        <w:rPr>
          <w:lang w:val="en-US"/>
        </w:rPr>
        <w:t>nother method of</w:t>
      </w:r>
      <w:r w:rsidRPr="00AA38F0">
        <w:rPr>
          <w:lang w:val="en-US"/>
        </w:rPr>
        <w:t xml:space="preserve"> copying files is to drag and drop from the Fred window onto another application window (</w:t>
      </w:r>
      <w:r w:rsidR="00081F24" w:rsidRPr="00AA38F0">
        <w:rPr>
          <w:lang w:val="en-US"/>
        </w:rPr>
        <w:t>e.g.,</w:t>
      </w:r>
      <w:r w:rsidRPr="00AA38F0">
        <w:rPr>
          <w:lang w:val="en-US"/>
        </w:rPr>
        <w:t xml:space="preserve"> Explorer, Word document, </w:t>
      </w:r>
      <w:r w:rsidR="003A35A8">
        <w:rPr>
          <w:lang w:val="en-US"/>
        </w:rPr>
        <w:t xml:space="preserve">or </w:t>
      </w:r>
      <w:r w:rsidRPr="00AA38F0">
        <w:rPr>
          <w:lang w:val="en-US"/>
        </w:rPr>
        <w:t>an e-mail).</w:t>
      </w:r>
    </w:p>
    <w:p w14:paraId="39C6BEFF" w14:textId="335050E8" w:rsidR="004D4C25" w:rsidRPr="00AA38F0" w:rsidRDefault="00F92E41" w:rsidP="004D4C25">
      <w:pPr>
        <w:jc w:val="center"/>
        <w:rPr>
          <w:lang w:val="en-US"/>
        </w:rPr>
      </w:pPr>
      <w:r>
        <w:rPr>
          <w:noProof/>
          <w:lang w:val="en-US" w:eastAsia="en-US"/>
        </w:rPr>
        <w:drawing>
          <wp:inline distT="0" distB="0" distL="0" distR="0" wp14:anchorId="329B0E32" wp14:editId="3AB8E6A9">
            <wp:extent cx="1981200" cy="657225"/>
            <wp:effectExtent l="19050" t="19050" r="19050" b="28575"/>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57225"/>
                    </a:xfrm>
                    <a:prstGeom prst="rect">
                      <a:avLst/>
                    </a:prstGeom>
                    <a:noFill/>
                    <a:ln>
                      <a:solidFill>
                        <a:schemeClr val="accent1"/>
                      </a:solidFill>
                    </a:ln>
                  </pic:spPr>
                </pic:pic>
              </a:graphicData>
            </a:graphic>
          </wp:inline>
        </w:drawing>
      </w:r>
      <w:r w:rsidR="00F92470" w:rsidRPr="00AA38F0">
        <w:rPr>
          <w:lang w:val="en-US" w:eastAsia="nl-BE"/>
        </w:rPr>
        <w:t xml:space="preserve"> </w:t>
      </w:r>
    </w:p>
    <w:p w14:paraId="189A102F" w14:textId="77777777" w:rsidR="005963B3" w:rsidRPr="00AA38F0" w:rsidRDefault="00724E08" w:rsidP="005F52A1">
      <w:pPr>
        <w:pStyle w:val="Heading2"/>
        <w:rPr>
          <w:lang w:val="en-US"/>
        </w:rPr>
      </w:pPr>
      <w:bookmarkStart w:id="62" w:name="_Ref295336456"/>
      <w:bookmarkStart w:id="63" w:name="_Ref295336466"/>
      <w:bookmarkStart w:id="64" w:name="_Toc483990922"/>
      <w:r w:rsidRPr="00AA38F0">
        <w:rPr>
          <w:lang w:val="en-US"/>
        </w:rPr>
        <w:t xml:space="preserve">Copy a </w:t>
      </w:r>
      <w:r w:rsidR="001C3650" w:rsidRPr="00AA38F0">
        <w:rPr>
          <w:lang w:val="en-US"/>
        </w:rPr>
        <w:t>file</w:t>
      </w:r>
      <w:r w:rsidRPr="00AA38F0">
        <w:rPr>
          <w:lang w:val="en-US"/>
        </w:rPr>
        <w:t xml:space="preserve"> link</w:t>
      </w:r>
      <w:bookmarkEnd w:id="62"/>
      <w:bookmarkEnd w:id="63"/>
      <w:bookmarkEnd w:id="64"/>
    </w:p>
    <w:p w14:paraId="696BA2DA" w14:textId="7515659B" w:rsidR="005963B3" w:rsidRPr="00AA38F0" w:rsidRDefault="003A35A8" w:rsidP="005963B3">
      <w:pPr>
        <w:rPr>
          <w:lang w:val="en-US"/>
        </w:rPr>
      </w:pPr>
      <w:r>
        <w:rPr>
          <w:lang w:val="en-US"/>
        </w:rPr>
        <w:t xml:space="preserve">Provided that the recipients </w:t>
      </w:r>
      <w:r w:rsidR="00724E08" w:rsidRPr="00AA38F0">
        <w:rPr>
          <w:lang w:val="en-US"/>
        </w:rPr>
        <w:t xml:space="preserve">have access to the Alfresco repository, it is more appropriate </w:t>
      </w:r>
      <w:r w:rsidR="00081F24" w:rsidRPr="00AA38F0">
        <w:rPr>
          <w:lang w:val="en-US"/>
        </w:rPr>
        <w:t>to</w:t>
      </w:r>
      <w:r>
        <w:rPr>
          <w:lang w:val="en-US"/>
        </w:rPr>
        <w:t xml:space="preserve"> refrain from</w:t>
      </w:r>
      <w:r w:rsidR="00081F24" w:rsidRPr="00AA38F0">
        <w:rPr>
          <w:lang w:val="en-US"/>
        </w:rPr>
        <w:t xml:space="preserve"> </w:t>
      </w:r>
      <w:r>
        <w:rPr>
          <w:lang w:val="en-US"/>
        </w:rPr>
        <w:t>copying</w:t>
      </w:r>
      <w:r w:rsidR="00724E08" w:rsidRPr="00AA38F0">
        <w:rPr>
          <w:lang w:val="en-US"/>
        </w:rPr>
        <w:t xml:space="preserve"> the file into an e-mail communication</w:t>
      </w:r>
      <w:r w:rsidR="00081F24" w:rsidRPr="00AA38F0">
        <w:rPr>
          <w:lang w:val="en-US"/>
        </w:rPr>
        <w:t>,</w:t>
      </w:r>
      <w:r w:rsidR="00724E08" w:rsidRPr="00AA38F0">
        <w:rPr>
          <w:lang w:val="en-US"/>
        </w:rPr>
        <w:t xml:space="preserve"> but </w:t>
      </w:r>
      <w:r>
        <w:rPr>
          <w:lang w:val="en-US"/>
        </w:rPr>
        <w:t>instead</w:t>
      </w:r>
      <w:r w:rsidR="00081F24" w:rsidRPr="00AA38F0">
        <w:rPr>
          <w:lang w:val="en-US"/>
        </w:rPr>
        <w:t xml:space="preserve">, </w:t>
      </w:r>
      <w:r w:rsidR="001519AF">
        <w:rPr>
          <w:lang w:val="en-US"/>
        </w:rPr>
        <w:t>inserting</w:t>
      </w:r>
      <w:r w:rsidR="000511EB" w:rsidRPr="00AA38F0">
        <w:rPr>
          <w:lang w:val="en-US"/>
        </w:rPr>
        <w:t xml:space="preserve"> a link to the document using “</w:t>
      </w:r>
      <w:r w:rsidR="00724E08" w:rsidRPr="00AA38F0">
        <w:rPr>
          <w:lang w:val="en-US"/>
        </w:rPr>
        <w:t>Copy Link</w:t>
      </w:r>
      <w:r w:rsidR="009446CB" w:rsidRPr="00AA38F0">
        <w:rPr>
          <w:lang w:val="en-US"/>
        </w:rPr>
        <w:t xml:space="preserve"> address</w:t>
      </w:r>
      <w:r w:rsidR="000511EB" w:rsidRPr="00AA38F0">
        <w:rPr>
          <w:lang w:val="en-US"/>
        </w:rPr>
        <w:t>”</w:t>
      </w:r>
      <w:r w:rsidR="00225DB3" w:rsidRPr="00AA38F0">
        <w:rPr>
          <w:lang w:val="en-US"/>
        </w:rPr>
        <w:t>, by right clicking on the file</w:t>
      </w:r>
      <w:r w:rsidR="00724E08" w:rsidRPr="00AA38F0">
        <w:rPr>
          <w:lang w:val="en-US"/>
        </w:rPr>
        <w:t xml:space="preserve">. This avoids the </w:t>
      </w:r>
      <w:r w:rsidR="00081F24" w:rsidRPr="00AA38F0">
        <w:rPr>
          <w:lang w:val="en-US"/>
        </w:rPr>
        <w:t xml:space="preserve">duplication </w:t>
      </w:r>
      <w:r w:rsidR="00724E08" w:rsidRPr="00AA38F0">
        <w:rPr>
          <w:lang w:val="en-US"/>
        </w:rPr>
        <w:t xml:space="preserve">of identical information </w:t>
      </w:r>
      <w:r w:rsidR="00081F24" w:rsidRPr="00AA38F0">
        <w:rPr>
          <w:lang w:val="en-US"/>
        </w:rPr>
        <w:t>with</w:t>
      </w:r>
      <w:r w:rsidR="00724E08" w:rsidRPr="00AA38F0">
        <w:rPr>
          <w:lang w:val="en-US"/>
        </w:rPr>
        <w:t>in the organization.</w:t>
      </w:r>
    </w:p>
    <w:p w14:paraId="615385D8" w14:textId="77777777" w:rsidR="00BF7417" w:rsidRPr="00AA38F0" w:rsidRDefault="00FA65EC" w:rsidP="00BF7417">
      <w:pPr>
        <w:jc w:val="center"/>
        <w:rPr>
          <w:lang w:val="en-US"/>
        </w:rPr>
      </w:pPr>
      <w:r w:rsidRPr="00AA38F0">
        <w:rPr>
          <w:noProof/>
          <w:lang w:val="en-US" w:eastAsia="en-US"/>
        </w:rPr>
        <w:drawing>
          <wp:inline distT="0" distB="0" distL="0" distR="0" wp14:anchorId="5D47C5B7" wp14:editId="2578E7CE">
            <wp:extent cx="1850400" cy="630000"/>
            <wp:effectExtent l="19050" t="19050" r="16510" b="177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0400" cy="630000"/>
                    </a:xfrm>
                    <a:prstGeom prst="rect">
                      <a:avLst/>
                    </a:prstGeom>
                    <a:ln>
                      <a:solidFill>
                        <a:schemeClr val="accent1"/>
                      </a:solidFill>
                    </a:ln>
                  </pic:spPr>
                </pic:pic>
              </a:graphicData>
            </a:graphic>
          </wp:inline>
        </w:drawing>
      </w:r>
    </w:p>
    <w:p w14:paraId="321EEE35" w14:textId="77777777" w:rsidR="006D0CFB" w:rsidRDefault="006D0CFB">
      <w:pPr>
        <w:spacing w:after="200" w:line="276" w:lineRule="auto"/>
        <w:rPr>
          <w:rFonts w:asciiTheme="majorHAnsi" w:hAnsiTheme="majorHAnsi"/>
          <w:caps/>
          <w:color w:val="5E878F"/>
          <w:spacing w:val="20"/>
          <w:sz w:val="28"/>
          <w:szCs w:val="28"/>
          <w:lang w:val="en-US"/>
        </w:rPr>
      </w:pPr>
      <w:bookmarkStart w:id="65" w:name="_Toc483990923"/>
      <w:r>
        <w:rPr>
          <w:lang w:val="en-US"/>
        </w:rPr>
        <w:br w:type="page"/>
      </w:r>
    </w:p>
    <w:p w14:paraId="5C42AAF3" w14:textId="7FB08659" w:rsidR="00BB7046" w:rsidRPr="00AA38F0" w:rsidRDefault="00BB7046" w:rsidP="005F52A1">
      <w:pPr>
        <w:pStyle w:val="Heading2"/>
        <w:rPr>
          <w:lang w:val="en-US"/>
        </w:rPr>
      </w:pPr>
      <w:r w:rsidRPr="00AA38F0">
        <w:rPr>
          <w:lang w:val="en-US"/>
        </w:rPr>
        <w:lastRenderedPageBreak/>
        <w:t>Copy a Fred Link</w:t>
      </w:r>
      <w:bookmarkEnd w:id="65"/>
    </w:p>
    <w:p w14:paraId="04A5134F" w14:textId="6E5CC6BB" w:rsidR="00C34552" w:rsidRPr="00AA38F0" w:rsidRDefault="00C34552" w:rsidP="00C34552">
      <w:pPr>
        <w:rPr>
          <w:lang w:val="en-US"/>
        </w:rPr>
      </w:pPr>
      <w:r w:rsidRPr="00AA38F0">
        <w:rPr>
          <w:lang w:val="en-US"/>
        </w:rPr>
        <w:t xml:space="preserve">This </w:t>
      </w:r>
      <w:r w:rsidR="004D4C25" w:rsidRPr="00AA38F0">
        <w:rPr>
          <w:lang w:val="en-US"/>
        </w:rPr>
        <w:t xml:space="preserve">action </w:t>
      </w:r>
      <w:r w:rsidRPr="00AA38F0">
        <w:rPr>
          <w:lang w:val="en-US"/>
        </w:rPr>
        <w:t>c</w:t>
      </w:r>
      <w:r w:rsidR="00DC14FF">
        <w:rPr>
          <w:lang w:val="en-US"/>
        </w:rPr>
        <w:t xml:space="preserve">opies a link which will open </w:t>
      </w:r>
      <w:r w:rsidRPr="00AA38F0">
        <w:rPr>
          <w:lang w:val="en-US"/>
        </w:rPr>
        <w:t>a new tab in the Fred application</w:t>
      </w:r>
      <w:r w:rsidR="00081F24" w:rsidRPr="00AA38F0">
        <w:rPr>
          <w:lang w:val="en-US"/>
        </w:rPr>
        <w:t>,</w:t>
      </w:r>
      <w:r w:rsidRPr="00AA38F0">
        <w:rPr>
          <w:lang w:val="en-US"/>
        </w:rPr>
        <w:t xml:space="preserve"> </w:t>
      </w:r>
      <w:r w:rsidR="00081F24" w:rsidRPr="00AA38F0">
        <w:rPr>
          <w:lang w:val="en-US"/>
        </w:rPr>
        <w:t>with</w:t>
      </w:r>
      <w:r w:rsidR="00757A7D">
        <w:rPr>
          <w:lang w:val="en-US"/>
        </w:rPr>
        <w:t xml:space="preserve"> the folder highlighted in the D</w:t>
      </w:r>
      <w:r w:rsidRPr="00AA38F0">
        <w:rPr>
          <w:lang w:val="en-US"/>
        </w:rPr>
        <w:t>etail</w:t>
      </w:r>
      <w:r w:rsidR="00757A7D">
        <w:rPr>
          <w:lang w:val="en-US"/>
        </w:rPr>
        <w:t>s</w:t>
      </w:r>
      <w:r w:rsidRPr="00AA38F0">
        <w:rPr>
          <w:lang w:val="en-US"/>
        </w:rPr>
        <w:t xml:space="preserve"> pane.</w:t>
      </w:r>
    </w:p>
    <w:p w14:paraId="4BE267CF" w14:textId="77777777" w:rsidR="004D4C25" w:rsidRPr="00AA38F0" w:rsidRDefault="00FA65EC" w:rsidP="004D4C25">
      <w:pPr>
        <w:jc w:val="center"/>
        <w:rPr>
          <w:lang w:val="en-US"/>
        </w:rPr>
      </w:pPr>
      <w:r w:rsidRPr="00AA38F0">
        <w:rPr>
          <w:noProof/>
          <w:lang w:val="en-US" w:eastAsia="en-US"/>
        </w:rPr>
        <w:drawing>
          <wp:inline distT="0" distB="0" distL="0" distR="0" wp14:anchorId="2A619A03" wp14:editId="7D5E2633">
            <wp:extent cx="1846800" cy="658800"/>
            <wp:effectExtent l="19050" t="19050" r="20320" b="273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6800" cy="658800"/>
                    </a:xfrm>
                    <a:prstGeom prst="rect">
                      <a:avLst/>
                    </a:prstGeom>
                    <a:ln>
                      <a:solidFill>
                        <a:schemeClr val="accent1"/>
                      </a:solidFill>
                    </a:ln>
                  </pic:spPr>
                </pic:pic>
              </a:graphicData>
            </a:graphic>
          </wp:inline>
        </w:drawing>
      </w:r>
    </w:p>
    <w:p w14:paraId="47B54D2F" w14:textId="77777777" w:rsidR="00BB7046" w:rsidRPr="00AA38F0" w:rsidRDefault="00C37D9D" w:rsidP="00BB7046">
      <w:pPr>
        <w:rPr>
          <w:lang w:val="en-US"/>
        </w:rPr>
      </w:pPr>
      <w:hyperlink r:id="rId93" w:history="1">
        <w:r w:rsidR="00C34552" w:rsidRPr="00AA38F0">
          <w:rPr>
            <w:rStyle w:val="Hyperlink"/>
            <w:lang w:val="en-US"/>
          </w:rPr>
          <w:t>fred://a1d07cd6-2f5f-4983-99ae-c11f398107dd/browse/id/workspace/SpacesStore/e0348edb-24ff-458a-9f79-1828b4bd1161</w:t>
        </w:r>
      </w:hyperlink>
    </w:p>
    <w:p w14:paraId="115EEDE0" w14:textId="2C8C89BA" w:rsidR="00C34552" w:rsidRPr="00AA38F0" w:rsidRDefault="00E611AA" w:rsidP="00BB7046">
      <w:pPr>
        <w:rPr>
          <w:lang w:val="en-US"/>
        </w:rPr>
      </w:pPr>
      <w:r w:rsidRPr="00E611AA">
        <w:rPr>
          <w:noProof/>
        </w:rPr>
        <w:drawing>
          <wp:inline distT="0" distB="0" distL="0" distR="0" wp14:anchorId="35A722A3" wp14:editId="4D749E21">
            <wp:extent cx="6192520" cy="2555875"/>
            <wp:effectExtent l="152400" t="171450" r="341630" b="35877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rotWithShape="1">
                    <a:blip r:embed="rId94"/>
                    <a:srcRect l="20151" t="21413" r="16894" b="32391"/>
                    <a:stretch/>
                  </pic:blipFill>
                  <pic:spPr>
                    <a:xfrm>
                      <a:off x="0" y="0"/>
                      <a:ext cx="6192520" cy="2555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D87023" w14:textId="77777777" w:rsidR="00155D3B" w:rsidRPr="00AA38F0" w:rsidRDefault="00155D3B" w:rsidP="005F52A1">
      <w:pPr>
        <w:pStyle w:val="Heading2"/>
        <w:rPr>
          <w:lang w:val="en-US"/>
        </w:rPr>
      </w:pPr>
      <w:bookmarkStart w:id="66" w:name="_Toc483990924"/>
      <w:r w:rsidRPr="00AA38F0">
        <w:rPr>
          <w:lang w:val="en-US"/>
        </w:rPr>
        <w:t>Mail as attachment</w:t>
      </w:r>
      <w:bookmarkEnd w:id="66"/>
    </w:p>
    <w:p w14:paraId="6752A64F" w14:textId="335146B6" w:rsidR="001D7495" w:rsidRPr="00AA38F0" w:rsidRDefault="00155D3B" w:rsidP="0042546A">
      <w:pPr>
        <w:rPr>
          <w:lang w:val="en-US"/>
        </w:rPr>
      </w:pPr>
      <w:r w:rsidRPr="00AA38F0">
        <w:rPr>
          <w:lang w:val="en-US"/>
        </w:rPr>
        <w:t xml:space="preserve">“Mail as attachment” </w:t>
      </w:r>
      <w:r w:rsidR="001D7495" w:rsidRPr="00AA38F0">
        <w:rPr>
          <w:lang w:val="en-US"/>
        </w:rPr>
        <w:t>allow</w:t>
      </w:r>
      <w:r w:rsidR="00225DB3" w:rsidRPr="00AA38F0">
        <w:rPr>
          <w:lang w:val="en-US"/>
        </w:rPr>
        <w:t>s</w:t>
      </w:r>
      <w:r w:rsidRPr="00AA38F0">
        <w:rPr>
          <w:lang w:val="en-US"/>
        </w:rPr>
        <w:t xml:space="preserve"> you to send a document as </w:t>
      </w:r>
      <w:r w:rsidR="00757A7D">
        <w:rPr>
          <w:lang w:val="en-US"/>
        </w:rPr>
        <w:t xml:space="preserve">an </w:t>
      </w:r>
      <w:r w:rsidRPr="00AA38F0">
        <w:rPr>
          <w:lang w:val="en-US"/>
        </w:rPr>
        <w:t xml:space="preserve">attachment </w:t>
      </w:r>
      <w:r w:rsidR="00757A7D">
        <w:rPr>
          <w:lang w:val="en-US"/>
        </w:rPr>
        <w:t>to an</w:t>
      </w:r>
      <w:r w:rsidRPr="00AA38F0">
        <w:rPr>
          <w:lang w:val="en-US"/>
        </w:rPr>
        <w:t xml:space="preserve"> email, directly from Fred.</w:t>
      </w:r>
    </w:p>
    <w:p w14:paraId="68C31C5C" w14:textId="77777777" w:rsidR="001D7495" w:rsidRPr="00AA38F0" w:rsidRDefault="001D7495" w:rsidP="00155D3B">
      <w:pPr>
        <w:rPr>
          <w:lang w:val="en-US"/>
        </w:rPr>
      </w:pPr>
      <w:r w:rsidRPr="00AA38F0">
        <w:rPr>
          <w:lang w:val="en-US"/>
        </w:rPr>
        <w:t>The document will automatically appear as an attachment in a new email.</w:t>
      </w:r>
    </w:p>
    <w:p w14:paraId="2023E957" w14:textId="77777777" w:rsidR="00227C3F" w:rsidRPr="00AA38F0" w:rsidRDefault="004D4C25" w:rsidP="00155D3B">
      <w:pPr>
        <w:rPr>
          <w:lang w:val="en-US"/>
        </w:rPr>
      </w:pPr>
      <w:r w:rsidRPr="00AA38F0">
        <w:rPr>
          <w:noProof/>
          <w:lang w:val="en-US" w:eastAsia="en-US"/>
        </w:rPr>
        <w:drawing>
          <wp:inline distT="0" distB="0" distL="0" distR="0" wp14:anchorId="2FF90356" wp14:editId="7F01D13B">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95450" cy="676275"/>
                    </a:xfrm>
                    <a:prstGeom prst="rect">
                      <a:avLst/>
                    </a:prstGeom>
                    <a:ln>
                      <a:solidFill>
                        <a:schemeClr val="accent1"/>
                      </a:solidFill>
                    </a:ln>
                  </pic:spPr>
                </pic:pic>
              </a:graphicData>
            </a:graphic>
          </wp:inline>
        </w:drawing>
      </w:r>
      <w:r w:rsidR="00227C3F" w:rsidRPr="00AA38F0">
        <w:rPr>
          <w:lang w:val="en-US"/>
        </w:rPr>
        <w:tab/>
      </w:r>
      <w:r w:rsidR="005C5A01" w:rsidRPr="00AA38F0">
        <w:rPr>
          <w:noProof/>
          <w:lang w:val="en-US" w:eastAsia="en-US"/>
        </w:rPr>
        <w:drawing>
          <wp:inline distT="0" distB="0" distL="0" distR="0" wp14:anchorId="03C4C038" wp14:editId="2E0EDA85">
            <wp:extent cx="4221480" cy="20474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225634" cy="2049472"/>
                    </a:xfrm>
                    <a:prstGeom prst="rect">
                      <a:avLst/>
                    </a:prstGeom>
                  </pic:spPr>
                </pic:pic>
              </a:graphicData>
            </a:graphic>
          </wp:inline>
        </w:drawing>
      </w:r>
    </w:p>
    <w:p w14:paraId="1CBB6202" w14:textId="77777777" w:rsidR="005D2755" w:rsidRPr="00AA38F0" w:rsidRDefault="005D2755" w:rsidP="00155D3B">
      <w:pPr>
        <w:rPr>
          <w:lang w:val="en-US"/>
        </w:rPr>
      </w:pPr>
    </w:p>
    <w:p w14:paraId="5BABB16E" w14:textId="77777777" w:rsidR="00BE2B92" w:rsidRPr="00AA38F0" w:rsidRDefault="005D2755" w:rsidP="005C5A01">
      <w:pPr>
        <w:pStyle w:val="Heading2"/>
        <w:rPr>
          <w:lang w:val="en-US"/>
        </w:rPr>
      </w:pPr>
      <w:bookmarkStart w:id="67" w:name="_Toc483990925"/>
      <w:r w:rsidRPr="00AA38F0">
        <w:rPr>
          <w:lang w:val="en-US"/>
        </w:rPr>
        <w:lastRenderedPageBreak/>
        <w:t>Send document link via Email</w:t>
      </w:r>
      <w:bookmarkEnd w:id="67"/>
    </w:p>
    <w:p w14:paraId="64C2A678" w14:textId="71D55CB7" w:rsidR="00BE2B92" w:rsidRPr="00AA38F0" w:rsidRDefault="007A1949">
      <w:pPr>
        <w:rPr>
          <w:lang w:val="en-US"/>
        </w:rPr>
      </w:pPr>
      <w:r w:rsidRPr="00AA38F0">
        <w:rPr>
          <w:lang w:val="en-US"/>
        </w:rPr>
        <w:t xml:space="preserve">“Mail as Link” allows you to </w:t>
      </w:r>
      <w:r w:rsidR="003B639B" w:rsidRPr="00AA38F0">
        <w:rPr>
          <w:lang w:val="en-US"/>
        </w:rPr>
        <w:t xml:space="preserve">mail a </w:t>
      </w:r>
      <w:r w:rsidR="0024134A" w:rsidRPr="00AA38F0">
        <w:rPr>
          <w:lang w:val="en-US"/>
        </w:rPr>
        <w:t>link to a certain file or folder in Fred. Provided the receiving party has access rights, clicking the link will open the Alfresco Browser and show the file/folder and its content</w:t>
      </w:r>
      <w:r w:rsidR="00081F24" w:rsidRPr="00AA38F0">
        <w:rPr>
          <w:lang w:val="en-US"/>
        </w:rPr>
        <w:t>s</w:t>
      </w:r>
      <w:r w:rsidR="0024134A" w:rsidRPr="00AA38F0">
        <w:rPr>
          <w:lang w:val="en-US"/>
        </w:rPr>
        <w:t xml:space="preserve">. By </w:t>
      </w:r>
      <w:r w:rsidR="00081F24" w:rsidRPr="00AA38F0">
        <w:rPr>
          <w:lang w:val="en-US"/>
        </w:rPr>
        <w:t>using this feature</w:t>
      </w:r>
      <w:r w:rsidR="0024134A" w:rsidRPr="00AA38F0">
        <w:rPr>
          <w:lang w:val="en-US"/>
        </w:rPr>
        <w:t xml:space="preserve">, you will avoid </w:t>
      </w:r>
      <w:r w:rsidR="00081F24" w:rsidRPr="00AA38F0">
        <w:rPr>
          <w:lang w:val="en-US"/>
        </w:rPr>
        <w:t xml:space="preserve">duplication </w:t>
      </w:r>
      <w:r w:rsidR="0024134A" w:rsidRPr="00AA38F0">
        <w:rPr>
          <w:lang w:val="en-US"/>
        </w:rPr>
        <w:t>of documents</w:t>
      </w:r>
      <w:r w:rsidR="00081F24" w:rsidRPr="00AA38F0">
        <w:rPr>
          <w:lang w:val="en-US"/>
        </w:rPr>
        <w:t xml:space="preserve"> across the organization</w:t>
      </w:r>
      <w:r w:rsidR="0024134A" w:rsidRPr="00AA38F0">
        <w:rPr>
          <w:lang w:val="en-US"/>
        </w:rPr>
        <w:t xml:space="preserve">. </w:t>
      </w:r>
    </w:p>
    <w:p w14:paraId="1A793DCF" w14:textId="77777777" w:rsidR="003B639B" w:rsidRPr="00AA38F0" w:rsidRDefault="003B639B" w:rsidP="005C5A01">
      <w:pPr>
        <w:jc w:val="center"/>
        <w:rPr>
          <w:lang w:val="en-US"/>
        </w:rPr>
      </w:pPr>
    </w:p>
    <w:p w14:paraId="3844FD79" w14:textId="44361654" w:rsidR="005D2755" w:rsidRPr="00AA38F0" w:rsidRDefault="004D2E8C" w:rsidP="005D2755">
      <w:pPr>
        <w:rPr>
          <w:lang w:val="en-US"/>
        </w:rPr>
      </w:pPr>
      <w:r>
        <w:rPr>
          <w:noProof/>
          <w:lang w:val="en-US" w:eastAsia="en-US"/>
        </w:rPr>
        <w:drawing>
          <wp:inline distT="0" distB="0" distL="0" distR="0" wp14:anchorId="630F2EC4" wp14:editId="14964EFC">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AA38F0">
        <w:rPr>
          <w:lang w:val="en-US"/>
        </w:rPr>
        <w:tab/>
      </w:r>
      <w:r w:rsidR="005C5A01" w:rsidRPr="00AA38F0">
        <w:rPr>
          <w:noProof/>
          <w:lang w:val="en-US" w:eastAsia="en-US"/>
        </w:rPr>
        <w:drawing>
          <wp:inline distT="0" distB="0" distL="0" distR="0" wp14:anchorId="05E4CA01" wp14:editId="3526486E">
            <wp:extent cx="4099560" cy="19884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02562" cy="1989882"/>
                    </a:xfrm>
                    <a:prstGeom prst="rect">
                      <a:avLst/>
                    </a:prstGeom>
                  </pic:spPr>
                </pic:pic>
              </a:graphicData>
            </a:graphic>
          </wp:inline>
        </w:drawing>
      </w:r>
    </w:p>
    <w:p w14:paraId="49BCEB8A" w14:textId="77777777" w:rsidR="005E6DE9" w:rsidRPr="00AA38F0" w:rsidRDefault="00724E08" w:rsidP="005F52A1">
      <w:pPr>
        <w:pStyle w:val="Heading2"/>
        <w:rPr>
          <w:lang w:val="en-US"/>
        </w:rPr>
      </w:pPr>
      <w:bookmarkStart w:id="68" w:name="_Toc483990926"/>
      <w:r w:rsidRPr="00AA38F0">
        <w:rPr>
          <w:lang w:val="en-US"/>
        </w:rPr>
        <w:t>Rename file</w:t>
      </w:r>
      <w:bookmarkEnd w:id="68"/>
    </w:p>
    <w:p w14:paraId="6FA4EC24" w14:textId="77777777" w:rsidR="005E6DE9" w:rsidRPr="00AA38F0" w:rsidRDefault="005E6DE9" w:rsidP="00103573">
      <w:pPr>
        <w:pStyle w:val="ListParagraph"/>
        <w:numPr>
          <w:ilvl w:val="0"/>
          <w:numId w:val="15"/>
        </w:numPr>
        <w:rPr>
          <w:lang w:val="en-US"/>
        </w:rPr>
      </w:pPr>
      <w:r w:rsidRPr="00AA38F0">
        <w:rPr>
          <w:lang w:val="en-US"/>
        </w:rPr>
        <w:t xml:space="preserve">To rename a </w:t>
      </w:r>
      <w:r w:rsidR="00724E08" w:rsidRPr="00AA38F0">
        <w:rPr>
          <w:lang w:val="en-US"/>
        </w:rPr>
        <w:t xml:space="preserve">file, click </w:t>
      </w:r>
      <w:r w:rsidR="001F1A32" w:rsidRPr="00AA38F0">
        <w:rPr>
          <w:lang w:val="en-US"/>
        </w:rPr>
        <w:t>“</w:t>
      </w:r>
      <w:r w:rsidR="00724E08" w:rsidRPr="00AA38F0">
        <w:rPr>
          <w:lang w:val="en-US"/>
        </w:rPr>
        <w:t>Rename</w:t>
      </w:r>
      <w:r w:rsidR="001F1A32" w:rsidRPr="00AA38F0">
        <w:rPr>
          <w:lang w:val="en-US"/>
        </w:rPr>
        <w:t>”</w:t>
      </w:r>
      <w:r w:rsidR="00724E08" w:rsidRPr="00AA38F0">
        <w:rPr>
          <w:lang w:val="en-US"/>
        </w:rPr>
        <w:t>.</w:t>
      </w:r>
    </w:p>
    <w:p w14:paraId="25040735" w14:textId="10E13395" w:rsidR="00FC23B9" w:rsidRPr="00AA38F0" w:rsidRDefault="00FC23B9" w:rsidP="00FC23B9">
      <w:pPr>
        <w:pStyle w:val="ListParagraph"/>
        <w:numPr>
          <w:ilvl w:val="0"/>
          <w:numId w:val="15"/>
        </w:numPr>
        <w:rPr>
          <w:lang w:val="en-US"/>
        </w:rPr>
      </w:pPr>
      <w:r w:rsidRPr="00AA38F0">
        <w:rPr>
          <w:lang w:val="en-US"/>
        </w:rPr>
        <w:t>Or push the F2 key</w:t>
      </w:r>
      <w:r w:rsidR="00081F24" w:rsidRPr="00AA38F0">
        <w:rPr>
          <w:lang w:val="en-US"/>
        </w:rPr>
        <w:t>.</w:t>
      </w:r>
    </w:p>
    <w:p w14:paraId="269545E9" w14:textId="07CDA7F5" w:rsidR="00FC23B9" w:rsidRPr="00AA38F0" w:rsidRDefault="00FC23B9" w:rsidP="00FC23B9">
      <w:pPr>
        <w:pStyle w:val="ListParagraph"/>
        <w:numPr>
          <w:ilvl w:val="0"/>
          <w:numId w:val="15"/>
        </w:numPr>
        <w:rPr>
          <w:lang w:val="en-US"/>
        </w:rPr>
      </w:pPr>
      <w:r w:rsidRPr="00AA38F0">
        <w:rPr>
          <w:lang w:val="en-US"/>
        </w:rPr>
        <w:t>Or click once on the highlighted file.</w:t>
      </w:r>
    </w:p>
    <w:p w14:paraId="47A7C453" w14:textId="6DB722AC" w:rsidR="005E6DE9" w:rsidRPr="00AA38F0" w:rsidRDefault="00724E08" w:rsidP="00103573">
      <w:pPr>
        <w:pStyle w:val="ListParagraph"/>
        <w:numPr>
          <w:ilvl w:val="0"/>
          <w:numId w:val="15"/>
        </w:numPr>
        <w:rPr>
          <w:lang w:val="en-US"/>
        </w:rPr>
      </w:pPr>
      <w:r w:rsidRPr="00AA38F0">
        <w:rPr>
          <w:lang w:val="en-US"/>
        </w:rPr>
        <w:t xml:space="preserve">Enter the new name of the file and </w:t>
      </w:r>
      <w:r w:rsidR="00081F24" w:rsidRPr="00AA38F0">
        <w:rPr>
          <w:lang w:val="en-US"/>
        </w:rPr>
        <w:t xml:space="preserve">press </w:t>
      </w:r>
      <w:r w:rsidRPr="00AA38F0">
        <w:rPr>
          <w:lang w:val="en-US"/>
        </w:rPr>
        <w:t>Enter.</w:t>
      </w:r>
    </w:p>
    <w:p w14:paraId="0A238557" w14:textId="77777777" w:rsidR="00FE3CE7" w:rsidRPr="00AA38F0" w:rsidRDefault="004D4C25" w:rsidP="004D4C25">
      <w:pPr>
        <w:jc w:val="center"/>
        <w:rPr>
          <w:lang w:val="en-US"/>
        </w:rPr>
      </w:pPr>
      <w:r w:rsidRPr="00AA38F0">
        <w:rPr>
          <w:noProof/>
          <w:lang w:val="en-US" w:eastAsia="en-US"/>
        </w:rPr>
        <w:drawing>
          <wp:inline distT="0" distB="0" distL="0" distR="0" wp14:anchorId="18B5630E" wp14:editId="01A5C151">
            <wp:extent cx="1695450" cy="65722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57225"/>
                    </a:xfrm>
                    <a:prstGeom prst="rect">
                      <a:avLst/>
                    </a:prstGeom>
                    <a:ln>
                      <a:solidFill>
                        <a:schemeClr val="accent1"/>
                      </a:solidFill>
                    </a:ln>
                  </pic:spPr>
                </pic:pic>
              </a:graphicData>
            </a:graphic>
          </wp:inline>
        </w:drawing>
      </w:r>
    </w:p>
    <w:p w14:paraId="0FBEFE46" w14:textId="77777777" w:rsidR="00DC7EE2" w:rsidRPr="00AA38F0" w:rsidRDefault="00724E08" w:rsidP="005F52A1">
      <w:pPr>
        <w:pStyle w:val="Heading2"/>
        <w:rPr>
          <w:lang w:val="en-US"/>
        </w:rPr>
      </w:pPr>
      <w:bookmarkStart w:id="69" w:name="_Toc483990927"/>
      <w:r w:rsidRPr="00AA38F0">
        <w:rPr>
          <w:lang w:val="en-US"/>
        </w:rPr>
        <w:t>Delete files</w:t>
      </w:r>
      <w:bookmarkEnd w:id="69"/>
    </w:p>
    <w:p w14:paraId="2D2D8897" w14:textId="77777777" w:rsidR="006621F1" w:rsidRPr="00AA38F0" w:rsidRDefault="006621F1" w:rsidP="00434F34">
      <w:pPr>
        <w:rPr>
          <w:lang w:val="en-US"/>
        </w:rPr>
      </w:pPr>
      <w:r w:rsidRPr="00AA38F0">
        <w:rPr>
          <w:lang w:val="en-US"/>
        </w:rPr>
        <w:t>To</w:t>
      </w:r>
      <w:r w:rsidR="00404109" w:rsidRPr="00AA38F0">
        <w:rPr>
          <w:lang w:val="en-US"/>
        </w:rPr>
        <w:t xml:space="preserve"> delete a </w:t>
      </w:r>
      <w:proofErr w:type="gramStart"/>
      <w:r w:rsidR="00404109" w:rsidRPr="00AA38F0">
        <w:rPr>
          <w:lang w:val="en-US"/>
        </w:rPr>
        <w:t>file</w:t>
      </w:r>
      <w:proofErr w:type="gramEnd"/>
      <w:r w:rsidR="00404109" w:rsidRPr="00AA38F0">
        <w:rPr>
          <w:lang w:val="en-US"/>
        </w:rPr>
        <w:t xml:space="preserve"> click </w:t>
      </w:r>
      <w:r w:rsidR="001F1A32" w:rsidRPr="00AA38F0">
        <w:rPr>
          <w:lang w:val="en-US"/>
        </w:rPr>
        <w:t>“</w:t>
      </w:r>
      <w:r w:rsidR="00404109" w:rsidRPr="00AA38F0">
        <w:rPr>
          <w:lang w:val="en-US"/>
        </w:rPr>
        <w:t>Delete</w:t>
      </w:r>
      <w:r w:rsidR="001F1A32" w:rsidRPr="00AA38F0">
        <w:rPr>
          <w:lang w:val="en-US"/>
        </w:rPr>
        <w:t>”</w:t>
      </w:r>
      <w:r w:rsidR="00AF7AF4" w:rsidRPr="00AA38F0">
        <w:rPr>
          <w:noProof/>
          <w:lang w:val="en-US" w:eastAsia="en-US"/>
        </w:rPr>
        <w:drawing>
          <wp:inline distT="0" distB="0" distL="0" distR="0" wp14:anchorId="4EF600DD" wp14:editId="4E8C0038">
            <wp:extent cx="107950" cy="107950"/>
            <wp:effectExtent l="19050" t="0" r="6350" b="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Pr="00AA38F0">
        <w:rPr>
          <w:lang w:val="en-US"/>
        </w:rPr>
        <w:t>. If you do not have the appropriate rights, this command will be disabled.</w:t>
      </w:r>
    </w:p>
    <w:p w14:paraId="46DDD56F" w14:textId="77777777" w:rsidR="004D4C25" w:rsidRPr="00AA38F0" w:rsidRDefault="004D4C25" w:rsidP="004D4C25">
      <w:pPr>
        <w:jc w:val="center"/>
        <w:rPr>
          <w:lang w:val="en-US"/>
        </w:rPr>
      </w:pPr>
      <w:r w:rsidRPr="00AA38F0">
        <w:rPr>
          <w:noProof/>
          <w:lang w:val="en-US" w:eastAsia="en-US"/>
        </w:rPr>
        <w:drawing>
          <wp:inline distT="0" distB="0" distL="0" distR="0" wp14:anchorId="6BF132CB" wp14:editId="1F367668">
            <wp:extent cx="1695450" cy="60007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95450" cy="600075"/>
                    </a:xfrm>
                    <a:prstGeom prst="rect">
                      <a:avLst/>
                    </a:prstGeom>
                    <a:ln>
                      <a:solidFill>
                        <a:schemeClr val="accent1"/>
                      </a:solidFill>
                    </a:ln>
                  </pic:spPr>
                </pic:pic>
              </a:graphicData>
            </a:graphic>
          </wp:inline>
        </w:drawing>
      </w:r>
    </w:p>
    <w:p w14:paraId="4751CF3A" w14:textId="055D40F9" w:rsidR="00434F34" w:rsidRPr="00AA38F0" w:rsidRDefault="00434F34" w:rsidP="00434F34">
      <w:pPr>
        <w:rPr>
          <w:lang w:val="en-US"/>
        </w:rPr>
      </w:pPr>
      <w:r w:rsidRPr="00AA38F0">
        <w:rPr>
          <w:lang w:val="en-US"/>
        </w:rPr>
        <w:t>You can delete multiple files</w:t>
      </w:r>
      <w:r w:rsidR="000C2D34" w:rsidRPr="00AA38F0">
        <w:rPr>
          <w:lang w:val="en-US"/>
        </w:rPr>
        <w:t xml:space="preserve"> by selecting the relevant ones before clicking the “Delete” </w:t>
      </w:r>
      <w:r w:rsidR="000C2D34" w:rsidRPr="00AA38F0">
        <w:rPr>
          <w:noProof/>
          <w:lang w:val="en-US" w:eastAsia="en-US"/>
        </w:rPr>
        <w:drawing>
          <wp:inline distT="0" distB="0" distL="0" distR="0" wp14:anchorId="3DA7BD85" wp14:editId="671E5DBF">
            <wp:extent cx="107950" cy="107950"/>
            <wp:effectExtent l="19050" t="0" r="6350" b="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000C2D34" w:rsidRPr="00AA38F0">
        <w:rPr>
          <w:lang w:val="en-US"/>
        </w:rPr>
        <w:t>button</w:t>
      </w:r>
      <w:r w:rsidRPr="00AA38F0">
        <w:rPr>
          <w:lang w:val="en-US"/>
        </w:rPr>
        <w:t>.</w:t>
      </w:r>
    </w:p>
    <w:p w14:paraId="2887BDFC" w14:textId="19CE6816" w:rsidR="009446CB" w:rsidRPr="00AA38F0" w:rsidRDefault="009446CB" w:rsidP="00434F34">
      <w:pPr>
        <w:rPr>
          <w:lang w:val="en-US"/>
        </w:rPr>
      </w:pPr>
      <w:r w:rsidRPr="00AA38F0">
        <w:rPr>
          <w:lang w:val="en-US"/>
        </w:rPr>
        <w:t xml:space="preserve">You </w:t>
      </w:r>
      <w:proofErr w:type="gramStart"/>
      <w:r w:rsidR="000C2D34" w:rsidRPr="00AA38F0">
        <w:rPr>
          <w:lang w:val="en-US"/>
        </w:rPr>
        <w:t>are</w:t>
      </w:r>
      <w:r w:rsidRPr="00AA38F0">
        <w:rPr>
          <w:lang w:val="en-US"/>
        </w:rPr>
        <w:t xml:space="preserve"> able to</w:t>
      </w:r>
      <w:proofErr w:type="gramEnd"/>
      <w:r w:rsidRPr="00AA38F0">
        <w:rPr>
          <w:lang w:val="en-US"/>
        </w:rPr>
        <w:t xml:space="preserve"> re</w:t>
      </w:r>
      <w:r w:rsidR="00F84552" w:rsidRPr="00AA38F0">
        <w:rPr>
          <w:lang w:val="en-US"/>
        </w:rPr>
        <w:t xml:space="preserve">store </w:t>
      </w:r>
      <w:r w:rsidR="000C2D34" w:rsidRPr="00AA38F0">
        <w:rPr>
          <w:lang w:val="en-US"/>
        </w:rPr>
        <w:t xml:space="preserve">a </w:t>
      </w:r>
      <w:r w:rsidR="00757A7D">
        <w:rPr>
          <w:lang w:val="en-US"/>
        </w:rPr>
        <w:t>file by clicking on “</w:t>
      </w:r>
      <w:r w:rsidR="000072E1" w:rsidRPr="00AA38F0">
        <w:rPr>
          <w:lang w:val="en-US"/>
        </w:rPr>
        <w:t>W</w:t>
      </w:r>
      <w:r w:rsidRPr="00AA38F0">
        <w:rPr>
          <w:lang w:val="en-US"/>
        </w:rPr>
        <w:t>indow</w:t>
      </w:r>
      <w:r w:rsidR="000C2D34" w:rsidRPr="00AA38F0">
        <w:rPr>
          <w:lang w:val="en-US"/>
        </w:rPr>
        <w:t>/</w:t>
      </w:r>
      <w:r w:rsidR="000072E1" w:rsidRPr="00AA38F0">
        <w:rPr>
          <w:lang w:val="en-US"/>
        </w:rPr>
        <w:t>Recycle B</w:t>
      </w:r>
      <w:r w:rsidRPr="00AA38F0">
        <w:rPr>
          <w:lang w:val="en-US"/>
        </w:rPr>
        <w:t>in</w:t>
      </w:r>
      <w:r w:rsidR="00757A7D">
        <w:rPr>
          <w:lang w:val="en-US"/>
        </w:rPr>
        <w:t>”</w:t>
      </w:r>
      <w:r w:rsidR="00404109" w:rsidRPr="00AA38F0">
        <w:rPr>
          <w:lang w:val="en-US"/>
        </w:rPr>
        <w:t>.</w:t>
      </w:r>
      <w:r w:rsidR="00B419D4" w:rsidRPr="00AA38F0">
        <w:rPr>
          <w:lang w:val="en-US"/>
        </w:rPr>
        <w:t xml:space="preserve"> See</w:t>
      </w:r>
      <w:r w:rsidR="000C2D34" w:rsidRPr="00AA38F0">
        <w:rPr>
          <w:lang w:val="en-US"/>
        </w:rPr>
        <w:t xml:space="preserve"> </w:t>
      </w:r>
      <w:r w:rsidR="007A1949" w:rsidRPr="00AA38F0">
        <w:rPr>
          <w:lang w:val="en-US"/>
        </w:rPr>
        <w:fldChar w:fldCharType="begin"/>
      </w:r>
      <w:r w:rsidR="00B419D4" w:rsidRPr="00AA38F0">
        <w:rPr>
          <w:lang w:val="en-US"/>
        </w:rPr>
        <w:instrText xml:space="preserve"> REF _Ref323741932 \h </w:instrText>
      </w:r>
      <w:r w:rsidR="007A1949" w:rsidRPr="00AA38F0">
        <w:rPr>
          <w:lang w:val="en-US"/>
        </w:rPr>
      </w:r>
      <w:r w:rsidR="007A1949" w:rsidRPr="00AA38F0">
        <w:rPr>
          <w:lang w:val="en-US"/>
        </w:rPr>
        <w:fldChar w:fldCharType="separate"/>
      </w:r>
      <w:r w:rsidR="00400E77" w:rsidRPr="00AA38F0">
        <w:rPr>
          <w:lang w:val="en-US"/>
        </w:rPr>
        <w:t>Recycle bin</w:t>
      </w:r>
      <w:r w:rsidR="007A1949" w:rsidRPr="00AA38F0">
        <w:rPr>
          <w:lang w:val="en-US"/>
        </w:rPr>
        <w:fldChar w:fldCharType="end"/>
      </w:r>
      <w:r w:rsidR="000C2D34" w:rsidRPr="00AA38F0">
        <w:rPr>
          <w:lang w:val="en-US"/>
        </w:rPr>
        <w:t>.</w:t>
      </w:r>
    </w:p>
    <w:p w14:paraId="3C5E02CB" w14:textId="77777777" w:rsidR="006D0CFB" w:rsidRDefault="006D0CFB">
      <w:pPr>
        <w:spacing w:after="200" w:line="276" w:lineRule="auto"/>
        <w:rPr>
          <w:rFonts w:asciiTheme="majorHAnsi" w:hAnsiTheme="majorHAnsi"/>
          <w:caps/>
          <w:color w:val="5E878F"/>
          <w:spacing w:val="20"/>
          <w:sz w:val="28"/>
          <w:szCs w:val="28"/>
          <w:lang w:val="en-US"/>
        </w:rPr>
      </w:pPr>
      <w:bookmarkStart w:id="70" w:name="_Toc483990928"/>
      <w:r>
        <w:rPr>
          <w:lang w:val="en-US"/>
        </w:rPr>
        <w:br w:type="page"/>
      </w:r>
    </w:p>
    <w:p w14:paraId="7A90452F" w14:textId="4B20976D" w:rsidR="00DC7EE2" w:rsidRPr="00AA38F0" w:rsidRDefault="00724E08" w:rsidP="005F52A1">
      <w:pPr>
        <w:pStyle w:val="Heading2"/>
        <w:rPr>
          <w:lang w:val="en-US"/>
        </w:rPr>
      </w:pPr>
      <w:r w:rsidRPr="00AA38F0">
        <w:rPr>
          <w:lang w:val="en-US"/>
        </w:rPr>
        <w:lastRenderedPageBreak/>
        <w:t>Refresh metadata</w:t>
      </w:r>
      <w:bookmarkEnd w:id="70"/>
    </w:p>
    <w:p w14:paraId="0BBB17B6" w14:textId="557F5C94" w:rsidR="005E6DE9" w:rsidRPr="00AA38F0" w:rsidRDefault="00A375EA" w:rsidP="005E6DE9">
      <w:pPr>
        <w:rPr>
          <w:lang w:val="en-US"/>
        </w:rPr>
      </w:pPr>
      <w:r w:rsidRPr="00AA38F0">
        <w:rPr>
          <w:lang w:val="en-US"/>
        </w:rPr>
        <w:t xml:space="preserve">The metadata in the columns in the </w:t>
      </w:r>
      <w:r w:rsidR="000C2D34" w:rsidRPr="00AA38F0">
        <w:rPr>
          <w:lang w:val="en-US"/>
        </w:rPr>
        <w:t>D</w:t>
      </w:r>
      <w:r w:rsidRPr="00AA38F0">
        <w:rPr>
          <w:lang w:val="en-US"/>
        </w:rPr>
        <w:t xml:space="preserve">etails pane or in the </w:t>
      </w:r>
      <w:r w:rsidR="000C2D34" w:rsidRPr="00AA38F0">
        <w:rPr>
          <w:lang w:val="en-US"/>
        </w:rPr>
        <w:t>M</w:t>
      </w:r>
      <w:r w:rsidRPr="00AA38F0">
        <w:rPr>
          <w:lang w:val="en-US"/>
        </w:rPr>
        <w:t>etadata pane</w:t>
      </w:r>
      <w:r w:rsidR="000C2D34" w:rsidRPr="00AA38F0">
        <w:rPr>
          <w:lang w:val="en-US"/>
        </w:rPr>
        <w:t>,</w:t>
      </w:r>
      <w:r w:rsidRPr="00AA38F0">
        <w:rPr>
          <w:lang w:val="en-US"/>
        </w:rPr>
        <w:t xml:space="preserve"> are</w:t>
      </w:r>
      <w:r w:rsidR="006621F1" w:rsidRPr="00AA38F0">
        <w:rPr>
          <w:lang w:val="en-US"/>
        </w:rPr>
        <w:t xml:space="preserve"> </w:t>
      </w:r>
      <w:r w:rsidR="00B965D1" w:rsidRPr="00AA38F0">
        <w:rPr>
          <w:lang w:val="en-US"/>
        </w:rPr>
        <w:t>meta</w:t>
      </w:r>
      <w:r w:rsidR="00724E08" w:rsidRPr="00AA38F0">
        <w:rPr>
          <w:lang w:val="en-US"/>
        </w:rPr>
        <w:t xml:space="preserve">data </w:t>
      </w:r>
      <w:r w:rsidR="003871E8" w:rsidRPr="00AA38F0">
        <w:rPr>
          <w:lang w:val="en-US"/>
        </w:rPr>
        <w:t xml:space="preserve">of the </w:t>
      </w:r>
      <w:r w:rsidR="00724E08" w:rsidRPr="00AA38F0">
        <w:rPr>
          <w:lang w:val="en-US"/>
        </w:rPr>
        <w:t>specific time</w:t>
      </w:r>
      <w:r w:rsidRPr="00AA38F0">
        <w:rPr>
          <w:lang w:val="en-US"/>
        </w:rPr>
        <w:t xml:space="preserve"> you visited th</w:t>
      </w:r>
      <w:r w:rsidR="00757A7D">
        <w:rPr>
          <w:lang w:val="en-US"/>
        </w:rPr>
        <w:t>e</w:t>
      </w:r>
      <w:r w:rsidRPr="00AA38F0">
        <w:rPr>
          <w:lang w:val="en-US"/>
        </w:rPr>
        <w:t xml:space="preserve"> content</w:t>
      </w:r>
      <w:r w:rsidR="00724E08" w:rsidRPr="00AA38F0">
        <w:rPr>
          <w:lang w:val="en-US"/>
        </w:rPr>
        <w:t>. If another user has updated the metadata, this will be updated in your view the next time you refresh the folder content (see</w:t>
      </w:r>
      <w:r w:rsidR="000C2D34" w:rsidRPr="00AA38F0">
        <w:rPr>
          <w:lang w:val="en-US"/>
        </w:rPr>
        <w:t xml:space="preserve"> </w:t>
      </w:r>
      <w:r w:rsidR="00AD3635" w:rsidRPr="00AA38F0">
        <w:rPr>
          <w:lang w:val="en-US"/>
        </w:rPr>
        <w:fldChar w:fldCharType="begin"/>
      </w:r>
      <w:r w:rsidR="00AD3635" w:rsidRPr="00AA38F0">
        <w:rPr>
          <w:lang w:val="en-US"/>
        </w:rPr>
        <w:instrText xml:space="preserve"> REF _Ref265655413 \h </w:instrText>
      </w:r>
      <w:r w:rsidR="00AD3635" w:rsidRPr="00AA38F0">
        <w:rPr>
          <w:lang w:val="en-US"/>
        </w:rPr>
      </w:r>
      <w:r w:rsidR="00AD3635" w:rsidRPr="00AA38F0">
        <w:rPr>
          <w:lang w:val="en-US"/>
        </w:rPr>
        <w:fldChar w:fldCharType="separate"/>
      </w:r>
      <w:r w:rsidR="00400E77" w:rsidRPr="00AA38F0">
        <w:rPr>
          <w:lang w:val="en-US"/>
        </w:rPr>
        <w:t>Refresh</w:t>
      </w:r>
      <w:r w:rsidR="00AD3635" w:rsidRPr="00AA38F0">
        <w:rPr>
          <w:lang w:val="en-US"/>
        </w:rPr>
        <w:fldChar w:fldCharType="end"/>
      </w:r>
      <w:r w:rsidR="006621F1" w:rsidRPr="00AA38F0">
        <w:rPr>
          <w:lang w:val="en-US"/>
        </w:rPr>
        <w:t>)</w:t>
      </w:r>
      <w:r w:rsidRPr="00AA38F0">
        <w:rPr>
          <w:lang w:val="en-US"/>
        </w:rPr>
        <w:t xml:space="preserve"> or in the </w:t>
      </w:r>
      <w:r w:rsidR="000C2D34" w:rsidRPr="00AA38F0">
        <w:rPr>
          <w:lang w:val="en-US"/>
        </w:rPr>
        <w:t>M</w:t>
      </w:r>
      <w:r w:rsidRPr="00AA38F0">
        <w:rPr>
          <w:lang w:val="en-US"/>
        </w:rPr>
        <w:t>etadata pane when you reselect the document</w:t>
      </w:r>
      <w:r w:rsidR="006621F1" w:rsidRPr="00AA38F0">
        <w:rPr>
          <w:lang w:val="en-US"/>
        </w:rPr>
        <w:t>. You ca</w:t>
      </w:r>
      <w:r w:rsidR="00B965D1" w:rsidRPr="00AA38F0">
        <w:rPr>
          <w:lang w:val="en-US"/>
        </w:rPr>
        <w:t>n enforce a refresh of the meta</w:t>
      </w:r>
      <w:r w:rsidR="00724E08" w:rsidRPr="00AA38F0">
        <w:rPr>
          <w:lang w:val="en-US"/>
        </w:rPr>
        <w:t xml:space="preserve">data by clicking </w:t>
      </w:r>
      <w:r w:rsidR="006D007E" w:rsidRPr="00AA38F0">
        <w:rPr>
          <w:lang w:val="en-US"/>
        </w:rPr>
        <w:t>“</w:t>
      </w:r>
      <w:r w:rsidR="00724E08" w:rsidRPr="00AA38F0">
        <w:rPr>
          <w:lang w:val="en-US"/>
        </w:rPr>
        <w:t>Refresh</w:t>
      </w:r>
      <w:r w:rsidR="006D007E" w:rsidRPr="00AA38F0">
        <w:rPr>
          <w:lang w:val="en-US"/>
        </w:rPr>
        <w:t>”</w:t>
      </w:r>
      <w:r w:rsidR="00724E08" w:rsidRPr="00AA38F0">
        <w:rPr>
          <w:lang w:val="en-US"/>
        </w:rPr>
        <w:t xml:space="preserve"> </w:t>
      </w:r>
      <w:r w:rsidR="00A050C3" w:rsidRPr="00AA38F0">
        <w:rPr>
          <w:lang w:val="en-US"/>
        </w:rPr>
        <w:t xml:space="preserve">or F5 </w:t>
      </w:r>
      <w:r w:rsidR="00724E08" w:rsidRPr="00AA38F0">
        <w:rPr>
          <w:lang w:val="en-US"/>
        </w:rPr>
        <w:t>on the folder</w:t>
      </w:r>
      <w:r w:rsidR="002E5343" w:rsidRPr="00AA38F0">
        <w:rPr>
          <w:lang w:val="en-US"/>
        </w:rPr>
        <w:t xml:space="preserve"> or the file</w:t>
      </w:r>
      <w:r w:rsidR="00724E08" w:rsidRPr="00AA38F0">
        <w:rPr>
          <w:lang w:val="en-US"/>
        </w:rPr>
        <w:t>.</w:t>
      </w:r>
    </w:p>
    <w:p w14:paraId="23894981" w14:textId="448E9C19" w:rsidR="00F55479" w:rsidRPr="00AA38F0" w:rsidRDefault="0097031F" w:rsidP="00F55479">
      <w:pPr>
        <w:jc w:val="center"/>
        <w:rPr>
          <w:lang w:val="en-US"/>
        </w:rPr>
      </w:pPr>
      <w:r>
        <w:rPr>
          <w:noProof/>
          <w:lang w:val="en-US" w:eastAsia="en-US"/>
        </w:rPr>
        <w:drawing>
          <wp:inline distT="0" distB="0" distL="0" distR="0" wp14:anchorId="536F258C" wp14:editId="55532812">
            <wp:extent cx="1971675" cy="676275"/>
            <wp:effectExtent l="19050" t="19050" r="28575" b="2857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pic:spPr>
                </pic:pic>
              </a:graphicData>
            </a:graphic>
          </wp:inline>
        </w:drawing>
      </w:r>
    </w:p>
    <w:p w14:paraId="64D5B007" w14:textId="77777777" w:rsidR="00731313" w:rsidRPr="00AA38F0" w:rsidRDefault="00754E38" w:rsidP="0039475D">
      <w:pPr>
        <w:pStyle w:val="Heading2"/>
        <w:rPr>
          <w:lang w:val="en-US"/>
        </w:rPr>
      </w:pPr>
      <w:bookmarkStart w:id="71" w:name="_Toc483990929"/>
      <w:r w:rsidRPr="00AA38F0">
        <w:rPr>
          <w:lang w:val="en-US"/>
        </w:rPr>
        <w:t xml:space="preserve">Locking, </w:t>
      </w:r>
      <w:r w:rsidR="00731313" w:rsidRPr="00AA38F0">
        <w:rPr>
          <w:lang w:val="en-US"/>
        </w:rPr>
        <w:t>Check-out and check-in documents</w:t>
      </w:r>
      <w:bookmarkEnd w:id="71"/>
    </w:p>
    <w:p w14:paraId="74CEF866" w14:textId="43D7DA79" w:rsidR="00497001" w:rsidRPr="00AA38F0" w:rsidRDefault="00497001" w:rsidP="00754E38">
      <w:pPr>
        <w:autoSpaceDE w:val="0"/>
        <w:autoSpaceDN w:val="0"/>
        <w:rPr>
          <w:lang w:val="en-US"/>
        </w:rPr>
      </w:pPr>
      <w:r w:rsidRPr="00AA38F0">
        <w:rPr>
          <w:lang w:val="en-US"/>
        </w:rPr>
        <w:t>Locking a document will prevent others upload</w:t>
      </w:r>
      <w:r w:rsidR="000C2D34" w:rsidRPr="00AA38F0">
        <w:rPr>
          <w:lang w:val="en-US"/>
        </w:rPr>
        <w:t>ing</w:t>
      </w:r>
      <w:r w:rsidRPr="00AA38F0">
        <w:rPr>
          <w:lang w:val="en-US"/>
        </w:rPr>
        <w:t xml:space="preserve"> new versions of the document</w:t>
      </w:r>
      <w:r w:rsidR="000C2D34" w:rsidRPr="00AA38F0">
        <w:rPr>
          <w:lang w:val="en-US"/>
        </w:rPr>
        <w:t>, although</w:t>
      </w:r>
      <w:r w:rsidRPr="00AA38F0">
        <w:rPr>
          <w:lang w:val="en-US"/>
        </w:rPr>
        <w:t xml:space="preserve"> </w:t>
      </w:r>
      <w:r w:rsidR="000C2D34" w:rsidRPr="00AA38F0">
        <w:rPr>
          <w:lang w:val="en-US"/>
        </w:rPr>
        <w:t>u</w:t>
      </w:r>
      <w:r w:rsidRPr="00AA38F0">
        <w:rPr>
          <w:lang w:val="en-US"/>
        </w:rPr>
        <w:t>sers will still be able to preview and download the document.</w:t>
      </w:r>
    </w:p>
    <w:p w14:paraId="431C448F" w14:textId="34104601" w:rsidR="00754E38" w:rsidRPr="00AA38F0" w:rsidRDefault="00754E38" w:rsidP="00754E38">
      <w:pPr>
        <w:autoSpaceDE w:val="0"/>
        <w:autoSpaceDN w:val="0"/>
        <w:rPr>
          <w:lang w:val="en-US"/>
        </w:rPr>
      </w:pPr>
      <w:r w:rsidRPr="00AA38F0">
        <w:rPr>
          <w:lang w:val="en-US"/>
        </w:rPr>
        <w:t xml:space="preserve">Check-out and check-in are two </w:t>
      </w:r>
      <w:proofErr w:type="gramStart"/>
      <w:r w:rsidRPr="00AA38F0">
        <w:rPr>
          <w:lang w:val="en-US"/>
        </w:rPr>
        <w:t>important functions</w:t>
      </w:r>
      <w:proofErr w:type="gramEnd"/>
      <w:r w:rsidRPr="00AA38F0">
        <w:rPr>
          <w:lang w:val="en-US"/>
        </w:rPr>
        <w:t xml:space="preserve"> </w:t>
      </w:r>
      <w:r w:rsidR="00757A7D">
        <w:rPr>
          <w:lang w:val="en-US"/>
        </w:rPr>
        <w:t>within any</w:t>
      </w:r>
      <w:r w:rsidRPr="00AA38F0">
        <w:rPr>
          <w:lang w:val="en-US"/>
        </w:rPr>
        <w:t xml:space="preserve"> Document Management System (DMS):</w:t>
      </w:r>
    </w:p>
    <w:p w14:paraId="2E7F042E" w14:textId="1E918AFC" w:rsidR="00754E38" w:rsidRPr="00AA38F0" w:rsidRDefault="00754E38" w:rsidP="00754E38">
      <w:pPr>
        <w:pStyle w:val="ListParagraph"/>
        <w:numPr>
          <w:ilvl w:val="0"/>
          <w:numId w:val="9"/>
        </w:numPr>
        <w:autoSpaceDE w:val="0"/>
        <w:autoSpaceDN w:val="0"/>
        <w:rPr>
          <w:lang w:val="en-US"/>
        </w:rPr>
      </w:pPr>
      <w:r w:rsidRPr="00AA38F0">
        <w:rPr>
          <w:lang w:val="en-US"/>
        </w:rPr>
        <w:t>Check-</w:t>
      </w:r>
      <w:r w:rsidR="000C2D34" w:rsidRPr="00AA38F0">
        <w:rPr>
          <w:lang w:val="en-US"/>
        </w:rPr>
        <w:t>o</w:t>
      </w:r>
      <w:r w:rsidRPr="00AA38F0">
        <w:rPr>
          <w:lang w:val="en-US"/>
        </w:rPr>
        <w:t xml:space="preserve">ut: </w:t>
      </w:r>
      <w:r w:rsidR="00757A7D">
        <w:rPr>
          <w:lang w:val="en-US"/>
        </w:rPr>
        <w:t>you are locking the document from other users and making</w:t>
      </w:r>
      <w:r w:rsidRPr="00AA38F0">
        <w:rPr>
          <w:lang w:val="en-US"/>
        </w:rPr>
        <w:t xml:space="preserve"> a “Working Copy” of the document to be edited. </w:t>
      </w:r>
      <w:r w:rsidR="000C2D34" w:rsidRPr="00AA38F0">
        <w:rPr>
          <w:lang w:val="en-US"/>
        </w:rPr>
        <w:t xml:space="preserve">Other </w:t>
      </w:r>
      <w:r w:rsidRPr="00AA38F0">
        <w:rPr>
          <w:lang w:val="en-US"/>
        </w:rPr>
        <w:t>users will still be able to open the locked document, but they will not be able to modify the document on the Alfresco server. You will be able to modify the “Working Copy” of the document</w:t>
      </w:r>
    </w:p>
    <w:p w14:paraId="59D03792" w14:textId="51976795" w:rsidR="00497001" w:rsidRPr="00AA38F0" w:rsidRDefault="00754E38" w:rsidP="00497001">
      <w:pPr>
        <w:pStyle w:val="ListParagraph"/>
        <w:numPr>
          <w:ilvl w:val="0"/>
          <w:numId w:val="9"/>
        </w:numPr>
        <w:autoSpaceDE w:val="0"/>
        <w:autoSpaceDN w:val="0"/>
        <w:rPr>
          <w:lang w:val="en-US"/>
        </w:rPr>
      </w:pPr>
      <w:r w:rsidRPr="00AA38F0">
        <w:rPr>
          <w:lang w:val="en-US"/>
        </w:rPr>
        <w:t xml:space="preserve">Check-in: when you have finished the modifications on the document, you can check-in the document </w:t>
      </w:r>
      <w:r w:rsidR="000C2D34" w:rsidRPr="00AA38F0">
        <w:rPr>
          <w:lang w:val="en-US"/>
        </w:rPr>
        <w:t xml:space="preserve">as </w:t>
      </w:r>
      <w:r w:rsidRPr="00AA38F0">
        <w:rPr>
          <w:lang w:val="en-US"/>
        </w:rPr>
        <w:t xml:space="preserve">the </w:t>
      </w:r>
      <w:r w:rsidR="000C2D34" w:rsidRPr="00AA38F0">
        <w:rPr>
          <w:lang w:val="en-US"/>
        </w:rPr>
        <w:t>“</w:t>
      </w:r>
      <w:r w:rsidRPr="00AA38F0">
        <w:rPr>
          <w:lang w:val="en-US"/>
        </w:rPr>
        <w:t>original document</w:t>
      </w:r>
      <w:r w:rsidR="000C2D34" w:rsidRPr="00AA38F0">
        <w:rPr>
          <w:lang w:val="en-US"/>
        </w:rPr>
        <w:t>”</w:t>
      </w:r>
      <w:r w:rsidRPr="00AA38F0">
        <w:rPr>
          <w:lang w:val="en-US"/>
        </w:rPr>
        <w:t>. This will update the original document, remove the “Working Copy”</w:t>
      </w:r>
      <w:r w:rsidR="000C2D34" w:rsidRPr="00AA38F0">
        <w:rPr>
          <w:lang w:val="en-US"/>
        </w:rPr>
        <w:t>,</w:t>
      </w:r>
      <w:r w:rsidRPr="00AA38F0">
        <w:rPr>
          <w:lang w:val="en-US"/>
        </w:rPr>
        <w:t xml:space="preserve"> and unlock the original document. </w:t>
      </w:r>
      <w:r w:rsidR="000C2D34" w:rsidRPr="00AA38F0">
        <w:rPr>
          <w:lang w:val="en-US"/>
        </w:rPr>
        <w:t>The</w:t>
      </w:r>
      <w:r w:rsidR="00757A7D">
        <w:rPr>
          <w:lang w:val="en-US"/>
        </w:rPr>
        <w:t xml:space="preserve"> document becomes available</w:t>
      </w:r>
      <w:r w:rsidRPr="00AA38F0">
        <w:rPr>
          <w:lang w:val="en-US"/>
        </w:rPr>
        <w:t xml:space="preserve"> for modification</w:t>
      </w:r>
      <w:r w:rsidR="000C2D34" w:rsidRPr="00AA38F0">
        <w:rPr>
          <w:lang w:val="en-US"/>
        </w:rPr>
        <w:t xml:space="preserve"> by other users</w:t>
      </w:r>
      <w:r w:rsidRPr="00AA38F0">
        <w:rPr>
          <w:lang w:val="en-US"/>
        </w:rPr>
        <w:t>.</w:t>
      </w:r>
    </w:p>
    <w:p w14:paraId="1E986F20" w14:textId="77777777" w:rsidR="006D0CFB" w:rsidRDefault="006D0CFB">
      <w:pPr>
        <w:spacing w:after="200" w:line="276" w:lineRule="auto"/>
        <w:rPr>
          <w:rFonts w:asciiTheme="majorHAnsi" w:hAnsiTheme="majorHAnsi"/>
          <w:caps/>
          <w:color w:val="5E878F"/>
          <w:spacing w:val="20"/>
          <w:sz w:val="28"/>
          <w:szCs w:val="28"/>
          <w:lang w:val="en-US"/>
        </w:rPr>
      </w:pPr>
      <w:bookmarkStart w:id="72" w:name="_Toc483990930"/>
      <w:r>
        <w:rPr>
          <w:lang w:val="en-US"/>
        </w:rPr>
        <w:br w:type="page"/>
      </w:r>
    </w:p>
    <w:p w14:paraId="23F0B43B" w14:textId="62ED25A4" w:rsidR="0039475D" w:rsidRPr="00AA38F0" w:rsidRDefault="0039475D" w:rsidP="0039475D">
      <w:pPr>
        <w:pStyle w:val="Heading2"/>
        <w:rPr>
          <w:lang w:val="en-US"/>
        </w:rPr>
      </w:pPr>
      <w:r w:rsidRPr="00AA38F0">
        <w:rPr>
          <w:lang w:val="en-US"/>
        </w:rPr>
        <w:lastRenderedPageBreak/>
        <w:t>Edit offline</w:t>
      </w:r>
      <w:bookmarkEnd w:id="72"/>
    </w:p>
    <w:p w14:paraId="643F0D41" w14:textId="43DBDCC2" w:rsidR="007109E3" w:rsidRPr="00AA38F0" w:rsidRDefault="00724E08" w:rsidP="007109E3">
      <w:pPr>
        <w:autoSpaceDE w:val="0"/>
        <w:autoSpaceDN w:val="0"/>
        <w:rPr>
          <w:lang w:val="en-US"/>
        </w:rPr>
      </w:pPr>
      <w:proofErr w:type="gramStart"/>
      <w:r w:rsidRPr="00AA38F0">
        <w:rPr>
          <w:lang w:val="en-US"/>
        </w:rPr>
        <w:t xml:space="preserve">The </w:t>
      </w:r>
      <w:r w:rsidR="00B179A7" w:rsidRPr="00AA38F0">
        <w:rPr>
          <w:lang w:val="en-US"/>
        </w:rPr>
        <w:t>”E</w:t>
      </w:r>
      <w:r w:rsidRPr="00AA38F0">
        <w:rPr>
          <w:lang w:val="en-US"/>
        </w:rPr>
        <w:t>dit</w:t>
      </w:r>
      <w:proofErr w:type="gramEnd"/>
      <w:r w:rsidRPr="00AA38F0">
        <w:rPr>
          <w:lang w:val="en-US"/>
        </w:rPr>
        <w:t xml:space="preserve"> </w:t>
      </w:r>
      <w:r w:rsidR="00B179A7" w:rsidRPr="00AA38F0">
        <w:rPr>
          <w:lang w:val="en-US"/>
        </w:rPr>
        <w:t>O</w:t>
      </w:r>
      <w:r w:rsidRPr="00AA38F0">
        <w:rPr>
          <w:lang w:val="en-US"/>
        </w:rPr>
        <w:t>ffline</w:t>
      </w:r>
      <w:r w:rsidR="00B179A7" w:rsidRPr="00AA38F0">
        <w:rPr>
          <w:lang w:val="en-US"/>
        </w:rPr>
        <w:t>”</w:t>
      </w:r>
      <w:r w:rsidR="00757A7D">
        <w:rPr>
          <w:lang w:val="en-US"/>
        </w:rPr>
        <w:t xml:space="preserve"> command combines a c</w:t>
      </w:r>
      <w:r w:rsidRPr="00AA38F0">
        <w:rPr>
          <w:lang w:val="en-US"/>
        </w:rPr>
        <w:t>heck-</w:t>
      </w:r>
      <w:r w:rsidR="000C2D34" w:rsidRPr="00AA38F0">
        <w:rPr>
          <w:lang w:val="en-US"/>
        </w:rPr>
        <w:t>o</w:t>
      </w:r>
      <w:r w:rsidRPr="00AA38F0">
        <w:rPr>
          <w:lang w:val="en-US"/>
        </w:rPr>
        <w:t>ut and download/opening of the working copy.</w:t>
      </w:r>
    </w:p>
    <w:p w14:paraId="61EC5DF0" w14:textId="343E9443" w:rsidR="00F2105A" w:rsidRPr="00AA38F0" w:rsidRDefault="006D0E2C" w:rsidP="00CF4A75">
      <w:pPr>
        <w:autoSpaceDE w:val="0"/>
        <w:autoSpaceDN w:val="0"/>
        <w:jc w:val="center"/>
        <w:rPr>
          <w:lang w:val="en-US"/>
        </w:rPr>
      </w:pPr>
      <w:r w:rsidRPr="00AA38F0">
        <w:rPr>
          <w:noProof/>
          <w:lang w:val="en-US" w:eastAsia="en-US"/>
        </w:rPr>
        <w:drawing>
          <wp:inline distT="0" distB="0" distL="0" distR="0" wp14:anchorId="5FCAA900" wp14:editId="7CC25CF5">
            <wp:extent cx="1853565" cy="651510"/>
            <wp:effectExtent l="19050" t="19050" r="13335"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53565" cy="651510"/>
                    </a:xfrm>
                    <a:prstGeom prst="rect">
                      <a:avLst/>
                    </a:prstGeom>
                    <a:ln>
                      <a:solidFill>
                        <a:schemeClr val="accent1"/>
                      </a:solidFill>
                    </a:ln>
                  </pic:spPr>
                </pic:pic>
              </a:graphicData>
            </a:graphic>
          </wp:inline>
        </w:drawing>
      </w:r>
    </w:p>
    <w:p w14:paraId="43DCAC89" w14:textId="77777777" w:rsidR="007109E3" w:rsidRPr="00AA38F0" w:rsidRDefault="00724E08" w:rsidP="007109E3">
      <w:pPr>
        <w:autoSpaceDE w:val="0"/>
        <w:autoSpaceDN w:val="0"/>
        <w:rPr>
          <w:lang w:val="en-US"/>
        </w:rPr>
      </w:pPr>
      <w:r w:rsidRPr="00AA38F0">
        <w:rPr>
          <w:lang w:val="en-US"/>
        </w:rPr>
        <w:t>The Edit Offline command in Fred will:</w:t>
      </w:r>
    </w:p>
    <w:p w14:paraId="03D3D046" w14:textId="77777777" w:rsidR="007109E3" w:rsidRPr="00AA38F0" w:rsidRDefault="00724E08" w:rsidP="00103573">
      <w:pPr>
        <w:pStyle w:val="ListParagraph"/>
        <w:numPr>
          <w:ilvl w:val="0"/>
          <w:numId w:val="26"/>
        </w:numPr>
        <w:rPr>
          <w:lang w:val="en-US"/>
        </w:rPr>
      </w:pPr>
      <w:r w:rsidRPr="00AA38F0">
        <w:rPr>
          <w:lang w:val="en-US"/>
        </w:rPr>
        <w:t xml:space="preserve">Lock the </w:t>
      </w:r>
      <w:r w:rsidR="00E3007B" w:rsidRPr="00AA38F0">
        <w:rPr>
          <w:lang w:val="en-US"/>
        </w:rPr>
        <w:t>document</w:t>
      </w:r>
      <w:r w:rsidRPr="00AA38F0">
        <w:rPr>
          <w:lang w:val="en-US"/>
        </w:rPr>
        <w:t xml:space="preserve"> </w:t>
      </w:r>
      <w:r w:rsidR="00915B86" w:rsidRPr="00AA38F0">
        <w:rPr>
          <w:noProof/>
          <w:lang w:val="en-US" w:eastAsia="en-US"/>
        </w:rPr>
        <w:drawing>
          <wp:inline distT="0" distB="0" distL="0" distR="0" wp14:anchorId="7442E218" wp14:editId="44E8B8C4">
            <wp:extent cx="170234" cy="170234"/>
            <wp:effectExtent l="19050" t="0" r="1216" b="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0660" cy="170660"/>
                    </a:xfrm>
                    <a:prstGeom prst="rect">
                      <a:avLst/>
                    </a:prstGeom>
                    <a:noFill/>
                    <a:ln w="9525">
                      <a:noFill/>
                      <a:miter lim="800000"/>
                      <a:headEnd/>
                      <a:tailEnd/>
                    </a:ln>
                  </pic:spPr>
                </pic:pic>
              </a:graphicData>
            </a:graphic>
          </wp:inline>
        </w:drawing>
      </w:r>
      <w:r w:rsidRPr="00AA38F0">
        <w:rPr>
          <w:lang w:val="en-US"/>
        </w:rPr>
        <w:t xml:space="preserve"> </w:t>
      </w:r>
    </w:p>
    <w:p w14:paraId="6FE9D25C" w14:textId="77777777" w:rsidR="007109E3" w:rsidRPr="00AA38F0" w:rsidRDefault="00E3007B" w:rsidP="00103573">
      <w:pPr>
        <w:pStyle w:val="ListParagraph"/>
        <w:numPr>
          <w:ilvl w:val="0"/>
          <w:numId w:val="26"/>
        </w:numPr>
        <w:rPr>
          <w:lang w:val="en-US"/>
        </w:rPr>
      </w:pPr>
      <w:r w:rsidRPr="00AA38F0">
        <w:rPr>
          <w:lang w:val="en-US"/>
        </w:rPr>
        <w:t>Create</w:t>
      </w:r>
      <w:r w:rsidR="00724E08" w:rsidRPr="00AA38F0">
        <w:rPr>
          <w:lang w:val="en-US"/>
        </w:rPr>
        <w:t xml:space="preserve"> a working copy </w:t>
      </w:r>
      <w:r w:rsidR="00915B86" w:rsidRPr="00AA38F0">
        <w:rPr>
          <w:noProof/>
          <w:lang w:val="en-US" w:eastAsia="en-US"/>
        </w:rPr>
        <w:drawing>
          <wp:inline distT="0" distB="0" distL="0" distR="0" wp14:anchorId="2F050F65" wp14:editId="702C6783">
            <wp:extent cx="112273" cy="112273"/>
            <wp:effectExtent l="19050" t="0" r="2027" b="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112498" cy="112498"/>
                    </a:xfrm>
                    <a:prstGeom prst="rect">
                      <a:avLst/>
                    </a:prstGeom>
                    <a:noFill/>
                    <a:ln w="9525">
                      <a:noFill/>
                      <a:miter lim="800000"/>
                      <a:headEnd/>
                      <a:tailEnd/>
                    </a:ln>
                  </pic:spPr>
                </pic:pic>
              </a:graphicData>
            </a:graphic>
          </wp:inline>
        </w:drawing>
      </w:r>
      <w:r w:rsidRPr="00AA38F0">
        <w:rPr>
          <w:lang w:val="en-US"/>
        </w:rPr>
        <w:t xml:space="preserve"> of the original document</w:t>
      </w:r>
    </w:p>
    <w:p w14:paraId="783817D1" w14:textId="77777777" w:rsidR="007109E3" w:rsidRPr="00AA38F0" w:rsidRDefault="00724E08" w:rsidP="00103573">
      <w:pPr>
        <w:pStyle w:val="ListParagraph"/>
        <w:numPr>
          <w:ilvl w:val="0"/>
          <w:numId w:val="26"/>
        </w:numPr>
        <w:rPr>
          <w:lang w:val="en-US"/>
        </w:rPr>
      </w:pPr>
      <w:r w:rsidRPr="00AA38F0">
        <w:rPr>
          <w:lang w:val="en-US"/>
        </w:rPr>
        <w:t>Download that working copy to your local drive</w:t>
      </w:r>
    </w:p>
    <w:p w14:paraId="1AF6ABA2" w14:textId="72EE9938" w:rsidR="007109E3" w:rsidRPr="00AA38F0" w:rsidRDefault="00724E08" w:rsidP="00103573">
      <w:pPr>
        <w:pStyle w:val="ListParagraph"/>
        <w:numPr>
          <w:ilvl w:val="0"/>
          <w:numId w:val="26"/>
        </w:numPr>
        <w:rPr>
          <w:lang w:val="en-US"/>
        </w:rPr>
      </w:pPr>
      <w:r w:rsidRPr="00AA38F0">
        <w:rPr>
          <w:lang w:val="en-US"/>
        </w:rPr>
        <w:t>Open the working copy for editing</w:t>
      </w:r>
    </w:p>
    <w:p w14:paraId="04231F53" w14:textId="0D437643" w:rsidR="002E5343" w:rsidRPr="00AA38F0" w:rsidRDefault="00281D00" w:rsidP="007109E3">
      <w:pPr>
        <w:autoSpaceDE w:val="0"/>
        <w:autoSpaceDN w:val="0"/>
        <w:jc w:val="center"/>
        <w:rPr>
          <w:lang w:val="en-US"/>
        </w:rPr>
      </w:pPr>
      <w:r>
        <w:rPr>
          <w:noProof/>
          <w:lang w:val="en-US" w:eastAsia="en-US"/>
        </w:rPr>
        <w:drawing>
          <wp:inline distT="0" distB="0" distL="0" distR="0" wp14:anchorId="56913629" wp14:editId="113E3422">
            <wp:extent cx="6186170" cy="2528570"/>
            <wp:effectExtent l="152400" t="152400" r="367030" b="367030"/>
            <wp:docPr id="74" name="Picture 74"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6170" cy="252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7572D7" w14:textId="77777777" w:rsidR="007109E3" w:rsidRPr="00AA38F0" w:rsidRDefault="007109E3" w:rsidP="007109E3">
      <w:pPr>
        <w:autoSpaceDE w:val="0"/>
        <w:autoSpaceDN w:val="0"/>
        <w:rPr>
          <w:lang w:val="en-US"/>
        </w:rPr>
      </w:pPr>
    </w:p>
    <w:p w14:paraId="7EC38B14" w14:textId="0B646C5E" w:rsidR="007109E3" w:rsidRPr="00AA38F0" w:rsidRDefault="00724E08" w:rsidP="007109E3">
      <w:pPr>
        <w:autoSpaceDE w:val="0"/>
        <w:autoSpaceDN w:val="0"/>
        <w:rPr>
          <w:lang w:val="en-US"/>
        </w:rPr>
      </w:pPr>
      <w:r w:rsidRPr="00AA38F0">
        <w:rPr>
          <w:lang w:val="en-US"/>
        </w:rPr>
        <w:t xml:space="preserve">The working copy is copied to a Fred folder on your local hard drive. This folder is defined in </w:t>
      </w:r>
      <w:r w:rsidR="00B179A7" w:rsidRPr="00AA38F0">
        <w:rPr>
          <w:lang w:val="en-US"/>
        </w:rPr>
        <w:t xml:space="preserve">the </w:t>
      </w:r>
      <w:r w:rsidRPr="00AA38F0">
        <w:rPr>
          <w:lang w:val="en-US"/>
        </w:rPr>
        <w:t xml:space="preserve">settings (repository tab) of Fred. </w:t>
      </w:r>
    </w:p>
    <w:p w14:paraId="2EBB6A77" w14:textId="77777777" w:rsidR="00915B86" w:rsidRPr="00AA38F0" w:rsidRDefault="00915B86">
      <w:pPr>
        <w:autoSpaceDE w:val="0"/>
        <w:autoSpaceDN w:val="0"/>
        <w:jc w:val="center"/>
        <w:rPr>
          <w:lang w:val="en-US"/>
        </w:rPr>
      </w:pPr>
      <w:r w:rsidRPr="00AA38F0">
        <w:rPr>
          <w:noProof/>
          <w:lang w:val="en-US" w:eastAsia="en-US"/>
        </w:rPr>
        <w:drawing>
          <wp:inline distT="0" distB="0" distL="0" distR="0" wp14:anchorId="2A630382" wp14:editId="338A5A15">
            <wp:extent cx="2580323" cy="600075"/>
            <wp:effectExtent l="19050" t="0" r="0" b="0"/>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pic:spPr>
                </pic:pic>
              </a:graphicData>
            </a:graphic>
          </wp:inline>
        </w:drawing>
      </w:r>
    </w:p>
    <w:p w14:paraId="66F015CB" w14:textId="7B4D70E4" w:rsidR="007109E3" w:rsidRPr="00AA38F0" w:rsidRDefault="00724E08" w:rsidP="007109E3">
      <w:pPr>
        <w:autoSpaceDE w:val="0"/>
        <w:autoSpaceDN w:val="0"/>
        <w:rPr>
          <w:lang w:val="en-US"/>
        </w:rPr>
      </w:pPr>
      <w:r w:rsidRPr="00AA38F0">
        <w:rPr>
          <w:lang w:val="en-US"/>
        </w:rPr>
        <w:t>After editing the document</w:t>
      </w:r>
      <w:r w:rsidR="00B179A7" w:rsidRPr="00AA38F0">
        <w:rPr>
          <w:lang w:val="en-US"/>
        </w:rPr>
        <w:t>,</w:t>
      </w:r>
      <w:r w:rsidRPr="00AA38F0">
        <w:rPr>
          <w:lang w:val="en-US"/>
        </w:rPr>
        <w:t xml:space="preserve"> you can save the local working copy of the document</w:t>
      </w:r>
      <w:r w:rsidR="00437F01" w:rsidRPr="00AA38F0">
        <w:rPr>
          <w:lang w:val="en-US"/>
        </w:rPr>
        <w:t xml:space="preserve"> without </w:t>
      </w:r>
      <w:r w:rsidR="00757A7D">
        <w:rPr>
          <w:lang w:val="en-US"/>
        </w:rPr>
        <w:t>selecting</w:t>
      </w:r>
      <w:r w:rsidR="00437F01" w:rsidRPr="00AA38F0">
        <w:rPr>
          <w:lang w:val="en-US"/>
        </w:rPr>
        <w:t xml:space="preserve"> </w:t>
      </w:r>
      <w:r w:rsidR="00757A7D">
        <w:rPr>
          <w:lang w:val="en-US"/>
        </w:rPr>
        <w:t>the location</w:t>
      </w:r>
      <w:r w:rsidR="00437F01" w:rsidRPr="00AA38F0">
        <w:rPr>
          <w:lang w:val="en-US"/>
        </w:rPr>
        <w:t xml:space="preserve"> you are saving the document</w:t>
      </w:r>
      <w:r w:rsidR="00757A7D">
        <w:rPr>
          <w:lang w:val="en-US"/>
        </w:rPr>
        <w:t xml:space="preserve"> to</w:t>
      </w:r>
      <w:r w:rsidRPr="00AA38F0">
        <w:rPr>
          <w:lang w:val="en-US"/>
        </w:rPr>
        <w:t xml:space="preserve">. </w:t>
      </w:r>
    </w:p>
    <w:p w14:paraId="2381004A" w14:textId="797AC674" w:rsidR="003A4865" w:rsidRPr="00AA38F0" w:rsidRDefault="00B179A7" w:rsidP="007109E3">
      <w:pPr>
        <w:autoSpaceDE w:val="0"/>
        <w:autoSpaceDN w:val="0"/>
        <w:rPr>
          <w:lang w:val="en-US"/>
        </w:rPr>
      </w:pPr>
      <w:r w:rsidRPr="00AA38F0">
        <w:rPr>
          <w:lang w:val="en-US"/>
        </w:rPr>
        <w:t xml:space="preserve">If </w:t>
      </w:r>
      <w:r w:rsidR="00724E08" w:rsidRPr="00AA38F0">
        <w:rPr>
          <w:lang w:val="en-US"/>
        </w:rPr>
        <w:t>you want to continue working on the working copy after you have closed the local copy, you can reopen the local copy by double clicking the working c</w:t>
      </w:r>
      <w:r w:rsidR="006D007E" w:rsidRPr="00AA38F0">
        <w:rPr>
          <w:lang w:val="en-US"/>
        </w:rPr>
        <w:t>opy in Fred or by clicking the “</w:t>
      </w:r>
      <w:r w:rsidR="00437F01" w:rsidRPr="00AA38F0">
        <w:rPr>
          <w:lang w:val="en-US"/>
        </w:rPr>
        <w:t>Open</w:t>
      </w:r>
      <w:r w:rsidR="006D007E" w:rsidRPr="00AA38F0">
        <w:rPr>
          <w:lang w:val="en-US"/>
        </w:rPr>
        <w:t>”</w:t>
      </w:r>
      <w:r w:rsidR="00724E08" w:rsidRPr="00AA38F0">
        <w:rPr>
          <w:lang w:val="en-US"/>
        </w:rPr>
        <w:t xml:space="preserve"> command.</w:t>
      </w:r>
    </w:p>
    <w:p w14:paraId="01C598B3" w14:textId="77777777" w:rsidR="00B179A7" w:rsidRPr="00AA38F0" w:rsidRDefault="00FA1ADE" w:rsidP="00FA1ADE">
      <w:pPr>
        <w:autoSpaceDE w:val="0"/>
        <w:autoSpaceDN w:val="0"/>
        <w:rPr>
          <w:lang w:val="en-US"/>
        </w:rPr>
      </w:pPr>
      <w:r w:rsidRPr="00AA38F0">
        <w:rPr>
          <w:lang w:val="en-US"/>
        </w:rPr>
        <w:t xml:space="preserve">You do not need to drag and drop or upload the working copy to Fred. </w:t>
      </w:r>
    </w:p>
    <w:p w14:paraId="3ADA3FE4" w14:textId="77777777" w:rsidR="006D0CFB" w:rsidRDefault="006D0CFB">
      <w:pPr>
        <w:spacing w:after="200" w:line="276" w:lineRule="auto"/>
        <w:rPr>
          <w:lang w:val="en-US"/>
        </w:rPr>
      </w:pPr>
      <w:r>
        <w:rPr>
          <w:lang w:val="en-US"/>
        </w:rPr>
        <w:br w:type="page"/>
      </w:r>
    </w:p>
    <w:p w14:paraId="26F4CDCF" w14:textId="6469B38B" w:rsidR="00FA1ADE" w:rsidRPr="00AA38F0" w:rsidRDefault="00FA1ADE" w:rsidP="00FA1ADE">
      <w:pPr>
        <w:autoSpaceDE w:val="0"/>
        <w:autoSpaceDN w:val="0"/>
        <w:rPr>
          <w:lang w:val="en-US"/>
        </w:rPr>
      </w:pPr>
      <w:r w:rsidRPr="00AA38F0">
        <w:rPr>
          <w:lang w:val="en-US"/>
        </w:rPr>
        <w:lastRenderedPageBreak/>
        <w:t>With the “Update Main Document” command you will:</w:t>
      </w:r>
    </w:p>
    <w:p w14:paraId="18883726" w14:textId="1DE29374" w:rsidR="00FA1ADE" w:rsidRPr="00AA38F0" w:rsidRDefault="00FA1ADE" w:rsidP="00FA1ADE">
      <w:pPr>
        <w:pStyle w:val="ListParagraph"/>
        <w:numPr>
          <w:ilvl w:val="0"/>
          <w:numId w:val="9"/>
        </w:numPr>
        <w:autoSpaceDE w:val="0"/>
        <w:autoSpaceDN w:val="0"/>
        <w:rPr>
          <w:lang w:val="en-US"/>
        </w:rPr>
      </w:pPr>
      <w:r w:rsidRPr="00AA38F0">
        <w:rPr>
          <w:lang w:val="en-US"/>
        </w:rPr>
        <w:t>Upload the local working copy to Alfresco</w:t>
      </w:r>
    </w:p>
    <w:p w14:paraId="3CB86214" w14:textId="3C2C2165" w:rsidR="00FA1ADE" w:rsidRPr="00AA38F0" w:rsidRDefault="00FA1ADE" w:rsidP="00FA1ADE">
      <w:pPr>
        <w:pStyle w:val="ListParagraph"/>
        <w:numPr>
          <w:ilvl w:val="0"/>
          <w:numId w:val="9"/>
        </w:numPr>
        <w:autoSpaceDE w:val="0"/>
        <w:autoSpaceDN w:val="0"/>
        <w:rPr>
          <w:lang w:val="en-US"/>
        </w:rPr>
      </w:pPr>
      <w:r w:rsidRPr="00AA38F0">
        <w:rPr>
          <w:lang w:val="en-US"/>
        </w:rPr>
        <w:t xml:space="preserve">Update the </w:t>
      </w:r>
      <w:proofErr w:type="gramStart"/>
      <w:r w:rsidRPr="00AA38F0">
        <w:rPr>
          <w:lang w:val="en-US"/>
        </w:rPr>
        <w:t>master</w:t>
      </w:r>
      <w:proofErr w:type="gramEnd"/>
      <w:r w:rsidRPr="00AA38F0">
        <w:rPr>
          <w:lang w:val="en-US"/>
        </w:rPr>
        <w:t xml:space="preserve"> (locked) document with the new edited document</w:t>
      </w:r>
    </w:p>
    <w:p w14:paraId="7F77900A" w14:textId="77777777" w:rsidR="000046CD" w:rsidRDefault="00FA1ADE" w:rsidP="00FA1ADE">
      <w:pPr>
        <w:pStyle w:val="ListParagraph"/>
        <w:numPr>
          <w:ilvl w:val="0"/>
          <w:numId w:val="9"/>
        </w:numPr>
        <w:autoSpaceDE w:val="0"/>
        <w:autoSpaceDN w:val="0"/>
        <w:rPr>
          <w:lang w:val="en-US"/>
        </w:rPr>
      </w:pPr>
      <w:r w:rsidRPr="00AA38F0">
        <w:rPr>
          <w:lang w:val="en-US"/>
        </w:rPr>
        <w:t xml:space="preserve">Unlock the </w:t>
      </w:r>
      <w:proofErr w:type="gramStart"/>
      <w:r w:rsidRPr="00AA38F0">
        <w:rPr>
          <w:lang w:val="en-US"/>
        </w:rPr>
        <w:t>master</w:t>
      </w:r>
      <w:proofErr w:type="gramEnd"/>
      <w:r w:rsidRPr="00AA38F0">
        <w:rPr>
          <w:lang w:val="en-US"/>
        </w:rPr>
        <w:t xml:space="preserve"> document </w:t>
      </w:r>
    </w:p>
    <w:p w14:paraId="48787167" w14:textId="5F90A6B9" w:rsidR="000046CD" w:rsidRDefault="000046CD" w:rsidP="000046CD">
      <w:pPr>
        <w:pStyle w:val="ListParagraph"/>
        <w:autoSpaceDE w:val="0"/>
        <w:autoSpaceDN w:val="0"/>
        <w:rPr>
          <w:lang w:val="en-US"/>
        </w:rPr>
      </w:pPr>
    </w:p>
    <w:p w14:paraId="089778BA" w14:textId="443CDA1C" w:rsidR="00FA1ADE" w:rsidRPr="00AA38F0" w:rsidRDefault="000046CD" w:rsidP="000046CD">
      <w:pPr>
        <w:pStyle w:val="ListParagraph"/>
        <w:autoSpaceDE w:val="0"/>
        <w:autoSpaceDN w:val="0"/>
        <w:jc w:val="center"/>
        <w:rPr>
          <w:lang w:val="en-US"/>
        </w:rPr>
      </w:pPr>
      <w:r w:rsidRPr="00AA38F0">
        <w:rPr>
          <w:noProof/>
          <w:lang w:val="en-US" w:eastAsia="en-US"/>
        </w:rPr>
        <w:drawing>
          <wp:inline distT="0" distB="0" distL="0" distR="0" wp14:anchorId="6925CCC2" wp14:editId="6A2D0B29">
            <wp:extent cx="1741336" cy="821144"/>
            <wp:effectExtent l="19050" t="19050" r="11430" b="171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41336" cy="821144"/>
                    </a:xfrm>
                    <a:prstGeom prst="rect">
                      <a:avLst/>
                    </a:prstGeom>
                    <a:ln>
                      <a:solidFill>
                        <a:schemeClr val="accent1"/>
                      </a:solidFill>
                    </a:ln>
                  </pic:spPr>
                </pic:pic>
              </a:graphicData>
            </a:graphic>
          </wp:inline>
        </w:drawing>
      </w:r>
    </w:p>
    <w:p w14:paraId="1B7EE1E0" w14:textId="753E4A89" w:rsidR="00F2105A" w:rsidRPr="00AA38F0" w:rsidRDefault="00437F01" w:rsidP="007109E3">
      <w:pPr>
        <w:autoSpaceDE w:val="0"/>
        <w:autoSpaceDN w:val="0"/>
        <w:rPr>
          <w:lang w:val="en-US"/>
        </w:rPr>
      </w:pPr>
      <w:r w:rsidRPr="00AA38F0">
        <w:rPr>
          <w:lang w:val="en-US"/>
        </w:rPr>
        <w:t xml:space="preserve">With the </w:t>
      </w:r>
      <w:r w:rsidR="00B179A7" w:rsidRPr="00AA38F0">
        <w:rPr>
          <w:lang w:val="en-US"/>
        </w:rPr>
        <w:t>“</w:t>
      </w:r>
      <w:r w:rsidRPr="00AA38F0">
        <w:rPr>
          <w:lang w:val="en-US"/>
        </w:rPr>
        <w:t>Discard C</w:t>
      </w:r>
      <w:r w:rsidR="00724E08" w:rsidRPr="00AA38F0">
        <w:rPr>
          <w:lang w:val="en-US"/>
        </w:rPr>
        <w:t>hanges</w:t>
      </w:r>
      <w:r w:rsidR="00B179A7" w:rsidRPr="00AA38F0">
        <w:rPr>
          <w:lang w:val="en-US"/>
        </w:rPr>
        <w:t>”</w:t>
      </w:r>
      <w:r w:rsidR="00724E08" w:rsidRPr="00AA38F0">
        <w:rPr>
          <w:lang w:val="en-US"/>
        </w:rPr>
        <w:t xml:space="preserve"> command</w:t>
      </w:r>
      <w:r w:rsidR="00B179A7" w:rsidRPr="00AA38F0">
        <w:rPr>
          <w:lang w:val="en-US"/>
        </w:rPr>
        <w:t>,</w:t>
      </w:r>
      <w:r w:rsidR="00724E08" w:rsidRPr="00AA38F0">
        <w:rPr>
          <w:lang w:val="en-US"/>
        </w:rPr>
        <w:t xml:space="preserve"> you will be able to unlock the main document and remove the working copy</w:t>
      </w:r>
      <w:r w:rsidR="00B179A7" w:rsidRPr="00AA38F0">
        <w:rPr>
          <w:lang w:val="en-US"/>
        </w:rPr>
        <w:t>,</w:t>
      </w:r>
      <w:r w:rsidR="00724E08" w:rsidRPr="00AA38F0">
        <w:rPr>
          <w:lang w:val="en-US"/>
        </w:rPr>
        <w:t xml:space="preserve"> including </w:t>
      </w:r>
      <w:r w:rsidR="002E6987">
        <w:rPr>
          <w:lang w:val="en-US"/>
        </w:rPr>
        <w:t xml:space="preserve">deleting </w:t>
      </w:r>
      <w:r w:rsidR="00724E08" w:rsidRPr="00AA38F0">
        <w:rPr>
          <w:lang w:val="en-US"/>
        </w:rPr>
        <w:t>any changes you have applied to the document.</w:t>
      </w:r>
    </w:p>
    <w:p w14:paraId="6DAC1255" w14:textId="48F9CE73" w:rsidR="00497001" w:rsidRPr="00AA38F0" w:rsidRDefault="00497001" w:rsidP="00497001">
      <w:pPr>
        <w:pStyle w:val="Heading2"/>
        <w:rPr>
          <w:lang w:val="en-US"/>
        </w:rPr>
      </w:pPr>
      <w:bookmarkStart w:id="73" w:name="_Toc483990931"/>
      <w:r w:rsidRPr="00AA38F0">
        <w:rPr>
          <w:lang w:val="en-US"/>
        </w:rPr>
        <w:t>Edit online</w:t>
      </w:r>
      <w:bookmarkEnd w:id="73"/>
    </w:p>
    <w:p w14:paraId="1C6BBA41" w14:textId="15E4CF69" w:rsidR="006D0CFB" w:rsidRDefault="00B179A7" w:rsidP="00497001">
      <w:pPr>
        <w:rPr>
          <w:lang w:val="en-US"/>
        </w:rPr>
      </w:pPr>
      <w:r w:rsidRPr="00AA38F0">
        <w:rPr>
          <w:lang w:val="en-US"/>
        </w:rPr>
        <w:t>The “</w:t>
      </w:r>
      <w:r w:rsidR="00497001" w:rsidRPr="00AA38F0">
        <w:rPr>
          <w:lang w:val="en-US"/>
        </w:rPr>
        <w:t>Edit Online</w:t>
      </w:r>
      <w:r w:rsidRPr="00AA38F0">
        <w:rPr>
          <w:lang w:val="en-US"/>
        </w:rPr>
        <w:t>”</w:t>
      </w:r>
      <w:r w:rsidR="00497001" w:rsidRPr="00AA38F0">
        <w:rPr>
          <w:lang w:val="en-US"/>
        </w:rPr>
        <w:t xml:space="preserve"> feature lets you edit your document without first saving it offline (checking it out). </w:t>
      </w:r>
      <w:r w:rsidR="00AA7F1B" w:rsidRPr="00AA38F0">
        <w:rPr>
          <w:lang w:val="en-US"/>
        </w:rPr>
        <w:t>This functionality is only available for</w:t>
      </w:r>
      <w:r w:rsidR="00DC14FF">
        <w:rPr>
          <w:lang w:val="en-US"/>
        </w:rPr>
        <w:t xml:space="preserve"> MS Word, MS Excel and MS PowerP</w:t>
      </w:r>
      <w:r w:rsidR="00AA7F1B" w:rsidRPr="00AA38F0">
        <w:rPr>
          <w:lang w:val="en-US"/>
        </w:rPr>
        <w:t>oint.</w:t>
      </w:r>
      <w:r w:rsidR="006A04F6" w:rsidRPr="00AA38F0">
        <w:rPr>
          <w:lang w:val="en-US"/>
        </w:rPr>
        <w:br/>
      </w:r>
    </w:p>
    <w:p w14:paraId="7D483D69" w14:textId="0286EBF4" w:rsidR="00497001" w:rsidRDefault="006A04F6" w:rsidP="00497001">
      <w:pPr>
        <w:rPr>
          <w:lang w:val="en-US"/>
        </w:rPr>
      </w:pPr>
      <w:r w:rsidRPr="00AA38F0">
        <w:rPr>
          <w:lang w:val="en-US"/>
        </w:rPr>
        <w:t xml:space="preserve">The </w:t>
      </w:r>
      <w:r w:rsidR="00F42D21">
        <w:rPr>
          <w:lang w:val="en-US"/>
        </w:rPr>
        <w:t>behavior</w:t>
      </w:r>
      <w:r w:rsidRPr="00AA38F0">
        <w:rPr>
          <w:lang w:val="en-US"/>
        </w:rPr>
        <w:t xml:space="preserve"> of the edit online</w:t>
      </w:r>
      <w:r w:rsidR="00B179A7" w:rsidRPr="00AA38F0">
        <w:rPr>
          <w:lang w:val="en-US"/>
        </w:rPr>
        <w:t xml:space="preserve"> feature</w:t>
      </w:r>
      <w:r w:rsidRPr="00AA38F0">
        <w:rPr>
          <w:lang w:val="en-US"/>
        </w:rPr>
        <w:t xml:space="preserve"> varies slightly across the multiple versions of Office and w</w:t>
      </w:r>
      <w:r w:rsidR="004E1549" w:rsidRPr="00AA38F0">
        <w:rPr>
          <w:lang w:val="en-US"/>
        </w:rPr>
        <w:t>h</w:t>
      </w:r>
      <w:r w:rsidRPr="00AA38F0">
        <w:rPr>
          <w:lang w:val="en-US"/>
        </w:rPr>
        <w:t xml:space="preserve">ether you have Single-Sign-One. Below is a description on the </w:t>
      </w:r>
      <w:r w:rsidR="00F42D21">
        <w:rPr>
          <w:lang w:val="en-US"/>
        </w:rPr>
        <w:t>behavior</w:t>
      </w:r>
      <w:r w:rsidRPr="00AA38F0">
        <w:rPr>
          <w:lang w:val="en-US"/>
        </w:rPr>
        <w:t xml:space="preserve"> </w:t>
      </w:r>
      <w:r w:rsidR="004E1549" w:rsidRPr="00AA38F0">
        <w:rPr>
          <w:lang w:val="en-US"/>
        </w:rPr>
        <w:t>when using</w:t>
      </w:r>
      <w:r w:rsidRPr="00AA38F0">
        <w:rPr>
          <w:lang w:val="en-US"/>
        </w:rPr>
        <w:t xml:space="preserve"> Office 2013. </w:t>
      </w:r>
    </w:p>
    <w:p w14:paraId="44B4637A" w14:textId="23C4F83B" w:rsidR="000046CD" w:rsidRPr="00AA38F0" w:rsidRDefault="000046CD" w:rsidP="000046CD">
      <w:pPr>
        <w:jc w:val="center"/>
        <w:rPr>
          <w:lang w:val="en-US"/>
        </w:rPr>
      </w:pPr>
      <w:r w:rsidRPr="00AA38F0">
        <w:rPr>
          <w:noProof/>
          <w:lang w:val="en-US" w:eastAsia="en-US"/>
        </w:rPr>
        <w:drawing>
          <wp:inline distT="0" distB="0" distL="0" distR="0" wp14:anchorId="5673A275" wp14:editId="2D2C5718">
            <wp:extent cx="1725433" cy="606414"/>
            <wp:effectExtent l="19050" t="19050" r="8255" b="228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25433" cy="606414"/>
                    </a:xfrm>
                    <a:prstGeom prst="rect">
                      <a:avLst/>
                    </a:prstGeom>
                    <a:ln>
                      <a:solidFill>
                        <a:schemeClr val="accent1"/>
                      </a:solidFill>
                    </a:ln>
                  </pic:spPr>
                </pic:pic>
              </a:graphicData>
            </a:graphic>
          </wp:inline>
        </w:drawing>
      </w:r>
    </w:p>
    <w:p w14:paraId="70444148" w14:textId="31DA7B54" w:rsidR="00497001" w:rsidRPr="00AA38F0" w:rsidRDefault="00AA7F1B" w:rsidP="00497001">
      <w:pPr>
        <w:rPr>
          <w:lang w:val="en-US"/>
        </w:rPr>
      </w:pPr>
      <w:r w:rsidRPr="00AA38F0">
        <w:rPr>
          <w:lang w:val="en-US"/>
        </w:rPr>
        <w:t xml:space="preserve">Clicking the Edit Online </w:t>
      </w:r>
      <w:r w:rsidR="002E6987">
        <w:rPr>
          <w:lang w:val="en-US"/>
        </w:rPr>
        <w:t xml:space="preserve">option </w:t>
      </w:r>
      <w:r w:rsidRPr="00AA38F0">
        <w:rPr>
          <w:lang w:val="en-US"/>
        </w:rPr>
        <w:t xml:space="preserve">will open </w:t>
      </w:r>
      <w:r w:rsidR="004E1549" w:rsidRPr="00AA38F0">
        <w:rPr>
          <w:lang w:val="en-US"/>
        </w:rPr>
        <w:t>th</w:t>
      </w:r>
      <w:r w:rsidRPr="00AA38F0">
        <w:rPr>
          <w:lang w:val="en-US"/>
        </w:rPr>
        <w:t>e document.</w:t>
      </w:r>
    </w:p>
    <w:p w14:paraId="05895082" w14:textId="5342E871" w:rsidR="00497001" w:rsidRPr="00AA38F0" w:rsidRDefault="00AA7F1B" w:rsidP="00E5536A">
      <w:pPr>
        <w:ind w:left="426"/>
        <w:rPr>
          <w:lang w:val="en-US"/>
        </w:rPr>
      </w:pPr>
      <w:r w:rsidRPr="00D95608">
        <w:rPr>
          <w:b/>
          <w:lang w:val="en-US"/>
        </w:rPr>
        <w:t>Note:</w:t>
      </w:r>
      <w:r w:rsidRPr="00AA38F0">
        <w:rPr>
          <w:lang w:val="en-US"/>
        </w:rPr>
        <w:t xml:space="preserve"> a</w:t>
      </w:r>
      <w:r w:rsidR="00497001" w:rsidRPr="00AA38F0">
        <w:rPr>
          <w:lang w:val="en-US"/>
        </w:rPr>
        <w:t xml:space="preserve"> warning box</w:t>
      </w:r>
      <w:r w:rsidR="004E1549" w:rsidRPr="00AA38F0">
        <w:rPr>
          <w:lang w:val="en-US"/>
        </w:rPr>
        <w:t xml:space="preserve"> might appear</w:t>
      </w:r>
      <w:r w:rsidR="00497001" w:rsidRPr="00AA38F0">
        <w:rPr>
          <w:lang w:val="en-US"/>
        </w:rPr>
        <w:t xml:space="preserve"> prompting you to be sure the content can be trusted.</w:t>
      </w:r>
      <w:r w:rsidRPr="00AA38F0">
        <w:rPr>
          <w:lang w:val="en-US"/>
        </w:rPr>
        <w:t xml:space="preserve"> </w:t>
      </w:r>
      <w:r w:rsidR="00497001" w:rsidRPr="00AA38F0">
        <w:rPr>
          <w:lang w:val="en-US"/>
        </w:rPr>
        <w:t>Click OK to open the document.</w:t>
      </w:r>
    </w:p>
    <w:p w14:paraId="7FE24DAF" w14:textId="56F15733" w:rsidR="00497001" w:rsidRPr="00AA38F0" w:rsidRDefault="00497001" w:rsidP="00E5536A">
      <w:pPr>
        <w:ind w:left="426"/>
        <w:rPr>
          <w:lang w:val="en-US"/>
        </w:rPr>
      </w:pPr>
      <w:r w:rsidRPr="00D95608">
        <w:rPr>
          <w:b/>
          <w:lang w:val="en-US"/>
        </w:rPr>
        <w:t>Note:</w:t>
      </w:r>
      <w:r w:rsidRPr="00AA38F0">
        <w:rPr>
          <w:lang w:val="en-US"/>
        </w:rPr>
        <w:t xml:space="preserve"> </w:t>
      </w:r>
      <w:r w:rsidR="004E1549" w:rsidRPr="00AA38F0">
        <w:rPr>
          <w:lang w:val="en-US"/>
        </w:rPr>
        <w:t>i</w:t>
      </w:r>
      <w:r w:rsidRPr="00AA38F0">
        <w:rPr>
          <w:lang w:val="en-US"/>
        </w:rPr>
        <w:t>f prompted for login credentials, type your user name and password, then click OK.</w:t>
      </w:r>
      <w:r w:rsidR="001822BE" w:rsidRPr="00AA38F0">
        <w:rPr>
          <w:lang w:val="en-US"/>
        </w:rPr>
        <w:t xml:space="preserve"> With Single-Sign-On</w:t>
      </w:r>
      <w:r w:rsidR="004E1549" w:rsidRPr="00AA38F0">
        <w:rPr>
          <w:lang w:val="en-US"/>
        </w:rPr>
        <w:t>,</w:t>
      </w:r>
      <w:r w:rsidR="001822BE" w:rsidRPr="00AA38F0">
        <w:rPr>
          <w:lang w:val="en-US"/>
        </w:rPr>
        <w:t xml:space="preserve"> you can avoid having to enter your user name and password. Contact your system administrator</w:t>
      </w:r>
      <w:r w:rsidR="004E1549" w:rsidRPr="00AA38F0">
        <w:rPr>
          <w:lang w:val="en-US"/>
        </w:rPr>
        <w:t xml:space="preserve"> to arrange enabling of the Single-Sign-On feature</w:t>
      </w:r>
      <w:r w:rsidR="001822BE" w:rsidRPr="00AA38F0">
        <w:rPr>
          <w:lang w:val="en-US"/>
        </w:rPr>
        <w:t>.</w:t>
      </w:r>
    </w:p>
    <w:p w14:paraId="27CB3733" w14:textId="7B8E59C8" w:rsidR="00497001" w:rsidRPr="00AA38F0" w:rsidRDefault="00497001" w:rsidP="00497001">
      <w:pPr>
        <w:rPr>
          <w:lang w:val="en-US"/>
        </w:rPr>
      </w:pPr>
      <w:r w:rsidRPr="00AA38F0">
        <w:rPr>
          <w:lang w:val="en-US"/>
        </w:rPr>
        <w:t>The document opens in a separate window. In the library</w:t>
      </w:r>
      <w:r w:rsidR="004E1549" w:rsidRPr="00AA38F0">
        <w:rPr>
          <w:lang w:val="en-US"/>
        </w:rPr>
        <w:t>,</w:t>
      </w:r>
      <w:r w:rsidRPr="00AA38F0">
        <w:rPr>
          <w:lang w:val="en-US"/>
        </w:rPr>
        <w:t xml:space="preserve"> refresh the page to see the lock icon associated with the file</w:t>
      </w:r>
      <w:r w:rsidR="004E1549" w:rsidRPr="00AA38F0">
        <w:rPr>
          <w:lang w:val="en-US"/>
        </w:rPr>
        <w:t>, confirming other users are unable to edit the document</w:t>
      </w:r>
      <w:r w:rsidRPr="00AA38F0">
        <w:rPr>
          <w:lang w:val="en-US"/>
        </w:rPr>
        <w:t>.</w:t>
      </w:r>
    </w:p>
    <w:p w14:paraId="3A11667C" w14:textId="10B67A92" w:rsidR="00AA7F1B" w:rsidRPr="00AA38F0" w:rsidRDefault="00AA7F1B" w:rsidP="00E5536A">
      <w:pPr>
        <w:ind w:left="426"/>
        <w:rPr>
          <w:lang w:val="en-US"/>
        </w:rPr>
      </w:pPr>
      <w:r w:rsidRPr="00D95608">
        <w:rPr>
          <w:b/>
          <w:lang w:val="en-US"/>
        </w:rPr>
        <w:t>Important:</w:t>
      </w:r>
      <w:r w:rsidRPr="00AA38F0">
        <w:rPr>
          <w:lang w:val="en-US"/>
        </w:rPr>
        <w:t xml:space="preserve"> If the file opens in Read-Only format</w:t>
      </w:r>
      <w:r w:rsidR="004E1549" w:rsidRPr="00AA38F0">
        <w:rPr>
          <w:lang w:val="en-US"/>
        </w:rPr>
        <w:t>,</w:t>
      </w:r>
      <w:r w:rsidRPr="00AA38F0">
        <w:rPr>
          <w:lang w:val="en-US"/>
        </w:rPr>
        <w:t xml:space="preserve"> contact your system administrator. </w:t>
      </w:r>
    </w:p>
    <w:p w14:paraId="48957D69" w14:textId="05B4A360" w:rsidR="00AA7F1B" w:rsidRPr="00AA38F0" w:rsidRDefault="00AA7F1B" w:rsidP="00AA7F1B">
      <w:pPr>
        <w:rPr>
          <w:highlight w:val="yellow"/>
          <w:lang w:val="en-US"/>
        </w:rPr>
      </w:pPr>
      <w:r w:rsidRPr="00AA38F0">
        <w:rPr>
          <w:lang w:val="en-US"/>
        </w:rPr>
        <w:t>As soon as you have clicked the Enable Editing button in Word</w:t>
      </w:r>
      <w:r w:rsidR="004E1549" w:rsidRPr="00AA38F0">
        <w:rPr>
          <w:lang w:val="en-US"/>
        </w:rPr>
        <w:t>,</w:t>
      </w:r>
      <w:r w:rsidRPr="00AA38F0">
        <w:rPr>
          <w:lang w:val="en-US"/>
        </w:rPr>
        <w:t xml:space="preserve"> or you start editing the document, an invisible check-out action ensures your document remains protected, or locked, in the library during the editing session. </w:t>
      </w:r>
    </w:p>
    <w:p w14:paraId="29F9013C" w14:textId="77777777" w:rsidR="00497001" w:rsidRPr="00AA38F0" w:rsidRDefault="00497001" w:rsidP="00497001">
      <w:pPr>
        <w:rPr>
          <w:lang w:val="en-US"/>
        </w:rPr>
      </w:pPr>
      <w:r w:rsidRPr="00AA38F0">
        <w:rPr>
          <w:lang w:val="en-US"/>
        </w:rPr>
        <w:t>Modify the file as necessary.</w:t>
      </w:r>
    </w:p>
    <w:p w14:paraId="50B11757" w14:textId="77777777" w:rsidR="00497001" w:rsidRPr="00AA38F0" w:rsidRDefault="00497001" w:rsidP="00497001">
      <w:pPr>
        <w:rPr>
          <w:lang w:val="en-US"/>
        </w:rPr>
      </w:pPr>
      <w:r w:rsidRPr="00AA38F0">
        <w:rPr>
          <w:lang w:val="en-US"/>
        </w:rPr>
        <w:t>Save and close the document.</w:t>
      </w:r>
    </w:p>
    <w:p w14:paraId="13B0F1B3" w14:textId="7374B3C9" w:rsidR="00E5536A" w:rsidRPr="00AA38F0" w:rsidRDefault="00E5536A" w:rsidP="00497001">
      <w:pPr>
        <w:rPr>
          <w:lang w:val="en-US"/>
        </w:rPr>
      </w:pPr>
      <w:r w:rsidRPr="00AA38F0">
        <w:rPr>
          <w:lang w:val="en-US"/>
        </w:rPr>
        <w:t>When you finish editing</w:t>
      </w:r>
      <w:r>
        <w:rPr>
          <w:lang w:val="en-US"/>
        </w:rPr>
        <w:t>,</w:t>
      </w:r>
      <w:r w:rsidRPr="00AA38F0">
        <w:rPr>
          <w:lang w:val="en-US"/>
        </w:rPr>
        <w:t xml:space="preserve"> the document is invisibly checked in, with the updated version available to other users.</w:t>
      </w:r>
    </w:p>
    <w:p w14:paraId="578D1B80" w14:textId="77777777" w:rsidR="000F060F" w:rsidRPr="00AA38F0" w:rsidRDefault="000F060F" w:rsidP="000F060F">
      <w:pPr>
        <w:pStyle w:val="Heading2"/>
        <w:rPr>
          <w:lang w:val="en-US"/>
        </w:rPr>
      </w:pPr>
      <w:bookmarkStart w:id="74" w:name="_Toc483990932"/>
      <w:r w:rsidRPr="00AA38F0">
        <w:rPr>
          <w:lang w:val="en-US"/>
        </w:rPr>
        <w:lastRenderedPageBreak/>
        <w:t xml:space="preserve">Pushing metadata </w:t>
      </w:r>
      <w:r w:rsidR="006F185A" w:rsidRPr="00AA38F0">
        <w:rPr>
          <w:lang w:val="en-US"/>
        </w:rPr>
        <w:t>from the Alfresco server in</w:t>
      </w:r>
      <w:r w:rsidRPr="00AA38F0">
        <w:rPr>
          <w:lang w:val="en-US"/>
        </w:rPr>
        <w:t>to Office documents</w:t>
      </w:r>
      <w:bookmarkEnd w:id="74"/>
    </w:p>
    <w:p w14:paraId="5B64EB7E" w14:textId="06098AA0" w:rsidR="000F060F" w:rsidRPr="00AA38F0" w:rsidRDefault="000F060F" w:rsidP="000F060F">
      <w:pPr>
        <w:rPr>
          <w:lang w:val="en-US"/>
        </w:rPr>
      </w:pPr>
      <w:r w:rsidRPr="00AA38F0">
        <w:rPr>
          <w:lang w:val="en-US"/>
        </w:rPr>
        <w:t xml:space="preserve">Fred enables you to write Alfresco metadata values to metadata fields in </w:t>
      </w:r>
      <w:r w:rsidR="00143A10" w:rsidRPr="00AA38F0">
        <w:rPr>
          <w:lang w:val="en-US"/>
        </w:rPr>
        <w:t>O</w:t>
      </w:r>
      <w:r w:rsidRPr="00AA38F0">
        <w:rPr>
          <w:lang w:val="en-US"/>
        </w:rPr>
        <w:t>ffice documents (</w:t>
      </w:r>
      <w:r w:rsidR="00143A10" w:rsidRPr="00AA38F0">
        <w:rPr>
          <w:lang w:val="en-US"/>
        </w:rPr>
        <w:t xml:space="preserve">such as </w:t>
      </w:r>
      <w:r w:rsidRPr="00AA38F0">
        <w:rPr>
          <w:lang w:val="en-US"/>
        </w:rPr>
        <w:t xml:space="preserve">MS Office, Open Office). Changing metadata values in Alfresco will change the value in the related metadata field in the document. </w:t>
      </w:r>
      <w:r w:rsidR="00143A10" w:rsidRPr="00AA38F0">
        <w:rPr>
          <w:lang w:val="en-US"/>
        </w:rPr>
        <w:t>A p</w:t>
      </w:r>
      <w:r w:rsidRPr="00AA38F0">
        <w:rPr>
          <w:lang w:val="en-US"/>
        </w:rPr>
        <w:t>rerequisite</w:t>
      </w:r>
      <w:r w:rsidR="00143A10" w:rsidRPr="00AA38F0">
        <w:rPr>
          <w:lang w:val="en-US"/>
        </w:rPr>
        <w:t xml:space="preserve"> of this function</w:t>
      </w:r>
      <w:r w:rsidRPr="00AA38F0">
        <w:rPr>
          <w:lang w:val="en-US"/>
        </w:rPr>
        <w:t xml:space="preserve"> is that the naming of the metadata field in the document template </w:t>
      </w:r>
      <w:r w:rsidR="00143A10" w:rsidRPr="00AA38F0">
        <w:rPr>
          <w:lang w:val="en-US"/>
        </w:rPr>
        <w:t>is</w:t>
      </w:r>
      <w:r w:rsidRPr="00AA38F0">
        <w:rPr>
          <w:lang w:val="en-US"/>
        </w:rPr>
        <w:t xml:space="preserve"> the same as in the Alfresco document model.</w:t>
      </w:r>
    </w:p>
    <w:p w14:paraId="49AB337D" w14:textId="1560B7A6" w:rsidR="000F060F" w:rsidRPr="00AA38F0" w:rsidRDefault="000F060F" w:rsidP="000F060F">
      <w:pPr>
        <w:rPr>
          <w:lang w:val="en-US"/>
        </w:rPr>
      </w:pPr>
      <w:r w:rsidRPr="00AA38F0">
        <w:rPr>
          <w:lang w:val="en-US"/>
        </w:rPr>
        <w:t xml:space="preserve">You can create a document template </w:t>
      </w:r>
      <w:r w:rsidR="00143A10" w:rsidRPr="00AA38F0">
        <w:rPr>
          <w:lang w:val="en-US"/>
        </w:rPr>
        <w:t xml:space="preserve">that </w:t>
      </w:r>
      <w:r w:rsidRPr="00AA38F0">
        <w:rPr>
          <w:lang w:val="en-US"/>
        </w:rPr>
        <w:t>uses metadata fields to create the content. Using the above</w:t>
      </w:r>
      <w:r w:rsidR="00143A10" w:rsidRPr="00AA38F0">
        <w:rPr>
          <w:lang w:val="en-US"/>
        </w:rPr>
        <w:t>-</w:t>
      </w:r>
      <w:r w:rsidRPr="00AA38F0">
        <w:rPr>
          <w:lang w:val="en-US"/>
        </w:rPr>
        <w:t xml:space="preserve">described mechanism, </w:t>
      </w:r>
      <w:r w:rsidR="00143A10" w:rsidRPr="00AA38F0">
        <w:rPr>
          <w:lang w:val="en-US"/>
        </w:rPr>
        <w:t xml:space="preserve">you </w:t>
      </w:r>
      <w:r w:rsidRPr="00AA38F0">
        <w:rPr>
          <w:lang w:val="en-US"/>
        </w:rPr>
        <w:t>can further automate/assist the creation of documents. Some examples</w:t>
      </w:r>
      <w:r w:rsidR="00143A10" w:rsidRPr="00AA38F0">
        <w:rPr>
          <w:lang w:val="en-US"/>
        </w:rPr>
        <w:t xml:space="preserve"> of applying this feature are</w:t>
      </w:r>
      <w:r w:rsidRPr="00AA38F0">
        <w:rPr>
          <w:lang w:val="en-US"/>
        </w:rPr>
        <w:t xml:space="preserve">: creation of a corporate document reference number, meeting date, meeting </w:t>
      </w:r>
      <w:r w:rsidR="004879AB" w:rsidRPr="00AA38F0">
        <w:rPr>
          <w:lang w:val="en-US"/>
        </w:rPr>
        <w:t>subject</w:t>
      </w:r>
      <w:r w:rsidR="00143A10" w:rsidRPr="00AA38F0">
        <w:rPr>
          <w:lang w:val="en-US"/>
        </w:rPr>
        <w:t>.</w:t>
      </w:r>
    </w:p>
    <w:p w14:paraId="47E31FC5" w14:textId="19A832B3" w:rsidR="008C520E" w:rsidRPr="00AA38F0" w:rsidRDefault="00143A10" w:rsidP="000F060F">
      <w:pPr>
        <w:rPr>
          <w:lang w:val="en-US"/>
        </w:rPr>
      </w:pPr>
      <w:r w:rsidRPr="00AA38F0">
        <w:rPr>
          <w:lang w:val="en-US"/>
        </w:rPr>
        <w:t>C</w:t>
      </w:r>
      <w:r w:rsidR="008C520E" w:rsidRPr="00AA38F0">
        <w:rPr>
          <w:lang w:val="en-US"/>
        </w:rPr>
        <w:t xml:space="preserve">ontact your </w:t>
      </w:r>
      <w:r w:rsidRPr="00AA38F0">
        <w:rPr>
          <w:lang w:val="en-US"/>
        </w:rPr>
        <w:t>system administrator</w:t>
      </w:r>
      <w:r w:rsidR="008C520E" w:rsidRPr="00AA38F0">
        <w:rPr>
          <w:lang w:val="en-US"/>
        </w:rPr>
        <w:t xml:space="preserve"> to configure this functionality.</w:t>
      </w:r>
    </w:p>
    <w:p w14:paraId="6F46AED7" w14:textId="2881812A" w:rsidR="000F060F" w:rsidRPr="00AA38F0" w:rsidRDefault="002F6CEB" w:rsidP="000F060F">
      <w:pPr>
        <w:jc w:val="center"/>
        <w:rPr>
          <w:lang w:val="en-US"/>
        </w:rPr>
      </w:pPr>
      <w:r>
        <w:rPr>
          <w:noProof/>
          <w:lang w:val="en-US" w:eastAsia="en-US"/>
        </w:rPr>
        <w:drawing>
          <wp:inline distT="0" distB="0" distL="0" distR="0" wp14:anchorId="57A07985" wp14:editId="74B974F5">
            <wp:extent cx="5247861" cy="3507373"/>
            <wp:effectExtent l="0" t="0" r="0" b="0"/>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5332" cy="3512366"/>
                    </a:xfrm>
                    <a:prstGeom prst="rect">
                      <a:avLst/>
                    </a:prstGeom>
                    <a:noFill/>
                    <a:ln>
                      <a:noFill/>
                    </a:ln>
                  </pic:spPr>
                </pic:pic>
              </a:graphicData>
            </a:graphic>
          </wp:inline>
        </w:drawing>
      </w:r>
    </w:p>
    <w:p w14:paraId="05AE6BFD" w14:textId="77777777" w:rsidR="000F060F" w:rsidRPr="00AA38F0" w:rsidRDefault="000F060F" w:rsidP="007F6700">
      <w:pPr>
        <w:rPr>
          <w:lang w:val="en-US"/>
        </w:rPr>
      </w:pPr>
    </w:p>
    <w:p w14:paraId="55CF35F2" w14:textId="77777777" w:rsidR="006D0CFB" w:rsidRDefault="006D0CFB">
      <w:pPr>
        <w:spacing w:after="200" w:line="276" w:lineRule="auto"/>
        <w:rPr>
          <w:rFonts w:asciiTheme="majorHAnsi" w:hAnsiTheme="majorHAnsi"/>
          <w:caps/>
          <w:color w:val="5E878F"/>
          <w:spacing w:val="20"/>
          <w:sz w:val="28"/>
          <w:szCs w:val="28"/>
          <w:lang w:val="en-US"/>
        </w:rPr>
      </w:pPr>
      <w:bookmarkStart w:id="75" w:name="_Toc483990933"/>
      <w:r>
        <w:rPr>
          <w:lang w:val="en-US"/>
        </w:rPr>
        <w:br w:type="page"/>
      </w:r>
    </w:p>
    <w:p w14:paraId="0F718262" w14:textId="2BB18F32" w:rsidR="00BE2B92" w:rsidRPr="00B21538" w:rsidRDefault="00980E39" w:rsidP="005F52A1">
      <w:pPr>
        <w:pStyle w:val="Heading2"/>
        <w:rPr>
          <w:lang w:val="en-US"/>
        </w:rPr>
      </w:pPr>
      <w:r w:rsidRPr="00B21538">
        <w:rPr>
          <w:lang w:val="en-US"/>
        </w:rPr>
        <w:lastRenderedPageBreak/>
        <w:t>Word Add-in</w:t>
      </w:r>
      <w:bookmarkEnd w:id="75"/>
    </w:p>
    <w:p w14:paraId="10A3A94B" w14:textId="79E8427C" w:rsidR="00BE2B92" w:rsidRPr="00B21538" w:rsidRDefault="007A1949">
      <w:pPr>
        <w:rPr>
          <w:lang w:val="en-US"/>
        </w:rPr>
      </w:pPr>
      <w:r w:rsidRPr="00B21538">
        <w:rPr>
          <w:lang w:val="en-US"/>
        </w:rPr>
        <w:t>It is possible to download</w:t>
      </w:r>
      <w:r w:rsidR="00980E39" w:rsidRPr="00B21538">
        <w:rPr>
          <w:lang w:val="en-US"/>
        </w:rPr>
        <w:t xml:space="preserve"> and install</w:t>
      </w:r>
      <w:r w:rsidRPr="00B21538">
        <w:rPr>
          <w:lang w:val="en-US"/>
        </w:rPr>
        <w:t xml:space="preserve"> a Fred Word Add-in</w:t>
      </w:r>
      <w:r w:rsidR="00980E39" w:rsidRPr="00B21538">
        <w:rPr>
          <w:lang w:val="en-US"/>
        </w:rPr>
        <w:t xml:space="preserve">. This Add-in shows you all the </w:t>
      </w:r>
      <w:r w:rsidR="00EF703E" w:rsidRPr="00B21538">
        <w:rPr>
          <w:lang w:val="en-US"/>
        </w:rPr>
        <w:t xml:space="preserve">business </w:t>
      </w:r>
      <w:r w:rsidR="00980E39" w:rsidRPr="00B21538">
        <w:rPr>
          <w:lang w:val="en-US"/>
        </w:rPr>
        <w:t xml:space="preserve">metadata </w:t>
      </w:r>
      <w:r w:rsidR="00143A10" w:rsidRPr="00B21538">
        <w:rPr>
          <w:lang w:val="en-US"/>
        </w:rPr>
        <w:t>that has been</w:t>
      </w:r>
      <w:r w:rsidR="00EF703E" w:rsidRPr="00B21538">
        <w:rPr>
          <w:lang w:val="en-US"/>
        </w:rPr>
        <w:t xml:space="preserve"> pushed from Alfresco into</w:t>
      </w:r>
      <w:r w:rsidR="00980E39" w:rsidRPr="00B21538">
        <w:rPr>
          <w:lang w:val="en-US"/>
        </w:rPr>
        <w:t xml:space="preserve"> the document. </w:t>
      </w:r>
      <w:r w:rsidR="00B21538">
        <w:rPr>
          <w:lang w:val="en-US"/>
        </w:rPr>
        <w:t xml:space="preserve">Please note that you will need to reach out to our support &amp; engineering team to </w:t>
      </w:r>
      <w:r w:rsidR="002E6987">
        <w:rPr>
          <w:lang w:val="en-US"/>
        </w:rPr>
        <w:t>obtain</w:t>
      </w:r>
      <w:r w:rsidR="00B21538">
        <w:rPr>
          <w:lang w:val="en-US"/>
        </w:rPr>
        <w:t xml:space="preserve"> more info</w:t>
      </w:r>
      <w:r w:rsidR="002E6987">
        <w:rPr>
          <w:lang w:val="en-US"/>
        </w:rPr>
        <w:t>rmation about how to implement</w:t>
      </w:r>
      <w:r w:rsidR="00B21538">
        <w:rPr>
          <w:lang w:val="en-US"/>
        </w:rPr>
        <w:t xml:space="preserve"> this add-on.</w:t>
      </w:r>
    </w:p>
    <w:p w14:paraId="71A264DB" w14:textId="01466AA4" w:rsidR="002C7B6B" w:rsidRPr="00AA38F0" w:rsidRDefault="003F75B4" w:rsidP="002C7B6B">
      <w:pPr>
        <w:jc w:val="center"/>
        <w:rPr>
          <w:lang w:val="en-US"/>
        </w:rPr>
      </w:pPr>
      <w:r>
        <w:rPr>
          <w:noProof/>
          <w:lang w:val="en-US" w:eastAsia="en-US"/>
        </w:rPr>
        <w:drawing>
          <wp:inline distT="0" distB="0" distL="0" distR="0" wp14:anchorId="7B3D1FA2" wp14:editId="38C82DCC">
            <wp:extent cx="4929809" cy="3504304"/>
            <wp:effectExtent l="152400" t="152400" r="366395" b="363220"/>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3936" cy="3507237"/>
                    </a:xfrm>
                    <a:prstGeom prst="rect">
                      <a:avLst/>
                    </a:prstGeom>
                    <a:ln>
                      <a:noFill/>
                    </a:ln>
                    <a:effectLst>
                      <a:outerShdw blurRad="292100" dist="139700" dir="2700000" algn="tl" rotWithShape="0">
                        <a:srgbClr val="333333">
                          <a:alpha val="65000"/>
                        </a:srgbClr>
                      </a:outerShdw>
                    </a:effectLst>
                  </pic:spPr>
                </pic:pic>
              </a:graphicData>
            </a:graphic>
          </wp:inline>
        </w:drawing>
      </w:r>
    </w:p>
    <w:p w14:paraId="7E0411C0" w14:textId="40896E11" w:rsidR="006F185A" w:rsidRPr="00AA38F0" w:rsidRDefault="006F185A" w:rsidP="005F52A1">
      <w:pPr>
        <w:pStyle w:val="Heading2"/>
        <w:rPr>
          <w:lang w:val="en-US"/>
        </w:rPr>
      </w:pPr>
      <w:bookmarkStart w:id="76" w:name="_Toc483990934"/>
      <w:r w:rsidRPr="00AA38F0">
        <w:rPr>
          <w:lang w:val="en-US"/>
        </w:rPr>
        <w:t>Convert to PDF</w:t>
      </w:r>
      <w:bookmarkEnd w:id="76"/>
    </w:p>
    <w:p w14:paraId="7D29FE0A" w14:textId="7C8651EA" w:rsidR="006F185A" w:rsidRPr="00AA38F0" w:rsidRDefault="00F2105A" w:rsidP="006F185A">
      <w:pPr>
        <w:rPr>
          <w:lang w:val="en-US"/>
        </w:rPr>
      </w:pPr>
      <w:r w:rsidRPr="00AA38F0">
        <w:rPr>
          <w:lang w:val="en-US"/>
        </w:rPr>
        <w:t>The Convert to PDF command is available for MS Office documents and converts the document into a PDF version using the MS Office application on your desktop.</w:t>
      </w:r>
    </w:p>
    <w:p w14:paraId="4F03B93F" w14:textId="6BDCCE8C" w:rsidR="00F2105A" w:rsidRPr="00AA38F0" w:rsidRDefault="004B034C" w:rsidP="00F2105A">
      <w:pPr>
        <w:jc w:val="center"/>
        <w:rPr>
          <w:lang w:val="en-US"/>
        </w:rPr>
      </w:pPr>
      <w:r>
        <w:rPr>
          <w:noProof/>
          <w:lang w:val="en-US" w:eastAsia="en-US"/>
        </w:rPr>
        <w:drawing>
          <wp:inline distT="0" distB="0" distL="0" distR="0" wp14:anchorId="547B8711" wp14:editId="19A49AF8">
            <wp:extent cx="1981200" cy="676275"/>
            <wp:effectExtent l="19050" t="19050" r="19050" b="2857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pic:spPr>
                </pic:pic>
              </a:graphicData>
            </a:graphic>
          </wp:inline>
        </w:drawing>
      </w:r>
      <w:r w:rsidR="002912B1" w:rsidRPr="00AA38F0">
        <w:rPr>
          <w:lang w:val="en-US" w:eastAsia="nl-BE"/>
        </w:rPr>
        <w:t xml:space="preserve"> </w:t>
      </w:r>
    </w:p>
    <w:p w14:paraId="5CE68A37" w14:textId="73303674" w:rsidR="004455D1" w:rsidRPr="00AA38F0" w:rsidRDefault="004455D1" w:rsidP="004455D1">
      <w:pPr>
        <w:rPr>
          <w:lang w:val="en-US"/>
        </w:rPr>
      </w:pPr>
      <w:r w:rsidRPr="00AA38F0">
        <w:rPr>
          <w:lang w:val="en-US"/>
        </w:rPr>
        <w:t>A PDF version of the document is made available on Alfresco</w:t>
      </w:r>
      <w:r w:rsidR="00716A6A" w:rsidRPr="00AA38F0">
        <w:rPr>
          <w:lang w:val="en-US"/>
        </w:rPr>
        <w:t xml:space="preserve"> in the same folder</w:t>
      </w:r>
      <w:r w:rsidRPr="00AA38F0">
        <w:rPr>
          <w:lang w:val="en-US"/>
        </w:rPr>
        <w:t>.</w:t>
      </w:r>
    </w:p>
    <w:p w14:paraId="2306430D" w14:textId="77777777" w:rsidR="006D0CFB" w:rsidRDefault="006D0CFB">
      <w:pPr>
        <w:spacing w:after="200" w:line="276" w:lineRule="auto"/>
        <w:rPr>
          <w:rFonts w:asciiTheme="majorHAnsi" w:hAnsiTheme="majorHAnsi"/>
          <w:caps/>
          <w:color w:val="5E878F"/>
          <w:spacing w:val="20"/>
          <w:sz w:val="28"/>
          <w:szCs w:val="28"/>
          <w:lang w:val="en-US"/>
        </w:rPr>
      </w:pPr>
      <w:bookmarkStart w:id="77" w:name="_Toc483990935"/>
      <w:r>
        <w:rPr>
          <w:lang w:val="en-US"/>
        </w:rPr>
        <w:br w:type="page"/>
      </w:r>
    </w:p>
    <w:p w14:paraId="13514224" w14:textId="2E558CC6" w:rsidR="005E261B" w:rsidRPr="00AA38F0" w:rsidRDefault="00724E08" w:rsidP="005F52A1">
      <w:pPr>
        <w:pStyle w:val="Heading2"/>
        <w:rPr>
          <w:lang w:val="en-US"/>
        </w:rPr>
      </w:pPr>
      <w:r w:rsidRPr="00AA38F0">
        <w:rPr>
          <w:lang w:val="en-US"/>
        </w:rPr>
        <w:lastRenderedPageBreak/>
        <w:t>Preview document</w:t>
      </w:r>
      <w:r w:rsidR="00995D03" w:rsidRPr="00AA38F0">
        <w:rPr>
          <w:lang w:val="en-US"/>
        </w:rPr>
        <w:t xml:space="preserve"> (Enhanced)</w:t>
      </w:r>
      <w:bookmarkEnd w:id="77"/>
    </w:p>
    <w:p w14:paraId="2F63109B" w14:textId="17FB9A23" w:rsidR="00550DCC" w:rsidRPr="00AA38F0" w:rsidRDefault="00550DCC" w:rsidP="005E261B">
      <w:pPr>
        <w:rPr>
          <w:lang w:val="en-US"/>
        </w:rPr>
      </w:pPr>
      <w:r w:rsidRPr="00AA38F0">
        <w:rPr>
          <w:lang w:val="en-US"/>
        </w:rPr>
        <w:t>There are</w:t>
      </w:r>
      <w:r w:rsidR="00242B6A" w:rsidRPr="00AA38F0">
        <w:rPr>
          <w:lang w:val="en-US"/>
        </w:rPr>
        <w:t xml:space="preserve"> multiple</w:t>
      </w:r>
      <w:r w:rsidR="002E6987">
        <w:rPr>
          <w:lang w:val="en-US"/>
        </w:rPr>
        <w:t xml:space="preserve"> methods of</w:t>
      </w:r>
      <w:r w:rsidR="00242B6A" w:rsidRPr="00AA38F0">
        <w:rPr>
          <w:lang w:val="en-US"/>
        </w:rPr>
        <w:t xml:space="preserve"> </w:t>
      </w:r>
      <w:r w:rsidR="002E6987">
        <w:rPr>
          <w:lang w:val="en-US"/>
        </w:rPr>
        <w:t>previewing</w:t>
      </w:r>
      <w:r w:rsidR="00242B6A" w:rsidRPr="00AA38F0">
        <w:rPr>
          <w:lang w:val="en-US"/>
        </w:rPr>
        <w:t xml:space="preserve"> a d</w:t>
      </w:r>
      <w:r w:rsidRPr="00AA38F0">
        <w:rPr>
          <w:lang w:val="en-US"/>
        </w:rPr>
        <w:t>ocument:</w:t>
      </w:r>
    </w:p>
    <w:p w14:paraId="0680E6A0" w14:textId="77777777" w:rsidR="00550DCC" w:rsidRPr="00AA38F0" w:rsidRDefault="00721DBC" w:rsidP="00420D27">
      <w:pPr>
        <w:pStyle w:val="ListParagraph"/>
        <w:numPr>
          <w:ilvl w:val="0"/>
          <w:numId w:val="9"/>
        </w:numPr>
        <w:rPr>
          <w:lang w:val="en-US"/>
        </w:rPr>
      </w:pPr>
      <w:r w:rsidRPr="00AA38F0">
        <w:rPr>
          <w:lang w:val="en-US"/>
        </w:rPr>
        <w:t>Enhanced p</w:t>
      </w:r>
      <w:r w:rsidR="00550DCC" w:rsidRPr="00AA38F0">
        <w:rPr>
          <w:lang w:val="en-US"/>
        </w:rPr>
        <w:t>review as pro</w:t>
      </w:r>
      <w:r w:rsidRPr="00AA38F0">
        <w:rPr>
          <w:lang w:val="en-US"/>
        </w:rPr>
        <w:t>vided by Alfresco Share</w:t>
      </w:r>
    </w:p>
    <w:p w14:paraId="1A1C3336" w14:textId="77777777" w:rsidR="00550DCC" w:rsidRPr="00AA38F0" w:rsidRDefault="00550DCC" w:rsidP="00420D27">
      <w:pPr>
        <w:pStyle w:val="ListParagraph"/>
        <w:numPr>
          <w:ilvl w:val="0"/>
          <w:numId w:val="9"/>
        </w:numPr>
        <w:rPr>
          <w:lang w:val="en-US"/>
        </w:rPr>
      </w:pPr>
      <w:r w:rsidRPr="00AA38F0">
        <w:rPr>
          <w:lang w:val="en-US"/>
        </w:rPr>
        <w:t>Image preview of the first page</w:t>
      </w:r>
    </w:p>
    <w:p w14:paraId="46E5631A" w14:textId="0F55840A" w:rsidR="00550DCC" w:rsidRPr="00AA38F0" w:rsidRDefault="00550DCC" w:rsidP="00420D27">
      <w:pPr>
        <w:pStyle w:val="ListParagraph"/>
        <w:numPr>
          <w:ilvl w:val="0"/>
          <w:numId w:val="9"/>
        </w:numPr>
        <w:rPr>
          <w:lang w:val="en-US"/>
        </w:rPr>
      </w:pPr>
      <w:r w:rsidRPr="00AA38F0">
        <w:rPr>
          <w:lang w:val="en-US"/>
        </w:rPr>
        <w:t>Text preview without formatting</w:t>
      </w:r>
      <w:r w:rsidR="00242B6A" w:rsidRPr="00AA38F0">
        <w:rPr>
          <w:lang w:val="en-US"/>
        </w:rPr>
        <w:t>. The text is selectable</w:t>
      </w:r>
    </w:p>
    <w:p w14:paraId="6917B708" w14:textId="211914EF" w:rsidR="00754068" w:rsidRPr="00AA38F0" w:rsidRDefault="00754068" w:rsidP="00420D27">
      <w:pPr>
        <w:pStyle w:val="ListParagraph"/>
        <w:numPr>
          <w:ilvl w:val="0"/>
          <w:numId w:val="9"/>
        </w:numPr>
        <w:rPr>
          <w:lang w:val="en-US"/>
        </w:rPr>
      </w:pPr>
      <w:r w:rsidRPr="00AA38F0">
        <w:rPr>
          <w:lang w:val="en-US"/>
        </w:rPr>
        <w:t>Html preview for</w:t>
      </w:r>
      <w:r w:rsidR="00D95608">
        <w:rPr>
          <w:lang w:val="en-US"/>
        </w:rPr>
        <w:t xml:space="preserve"> </w:t>
      </w:r>
      <w:r w:rsidR="0062729E" w:rsidRPr="00AA38F0">
        <w:rPr>
          <w:lang w:val="en-US"/>
        </w:rPr>
        <w:t>O</w:t>
      </w:r>
      <w:r w:rsidRPr="00AA38F0">
        <w:rPr>
          <w:lang w:val="en-US"/>
        </w:rPr>
        <w:t>utlook email files</w:t>
      </w:r>
    </w:p>
    <w:p w14:paraId="4DD59EE6" w14:textId="77777777" w:rsidR="00E00829" w:rsidRPr="00AA38F0" w:rsidRDefault="00E00829" w:rsidP="00E00829">
      <w:pPr>
        <w:jc w:val="center"/>
        <w:rPr>
          <w:lang w:val="en-US"/>
        </w:rPr>
      </w:pPr>
    </w:p>
    <w:p w14:paraId="173DB41A" w14:textId="59930228" w:rsidR="00E00829" w:rsidRPr="00AA38F0" w:rsidRDefault="001479D0" w:rsidP="00E00829">
      <w:pPr>
        <w:jc w:val="center"/>
        <w:rPr>
          <w:lang w:val="en-US"/>
        </w:rPr>
      </w:pPr>
      <w:r>
        <w:rPr>
          <w:noProof/>
        </w:rPr>
        <w:drawing>
          <wp:inline distT="0" distB="0" distL="0" distR="0" wp14:anchorId="77C69A03" wp14:editId="4F14F68C">
            <wp:extent cx="6192520" cy="3086735"/>
            <wp:effectExtent l="152400" t="152400" r="36068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92520" cy="3086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2F50E" w14:textId="3596E87C" w:rsidR="00754068" w:rsidRPr="00AA38F0" w:rsidRDefault="00410F9F" w:rsidP="00E00829">
      <w:pPr>
        <w:jc w:val="center"/>
        <w:rPr>
          <w:lang w:val="en-US" w:eastAsia="nl-BE"/>
        </w:rPr>
      </w:pPr>
      <w:r w:rsidRPr="00AA38F0">
        <w:rPr>
          <w:noProof/>
          <w:lang w:val="en-US" w:eastAsia="en-US"/>
        </w:rPr>
        <w:drawing>
          <wp:inline distT="0" distB="0" distL="0" distR="0" wp14:anchorId="33247B69" wp14:editId="4B221BE5">
            <wp:extent cx="1781424" cy="17909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81424" cy="1790950"/>
                    </a:xfrm>
                    <a:prstGeom prst="rect">
                      <a:avLst/>
                    </a:prstGeom>
                  </pic:spPr>
                </pic:pic>
              </a:graphicData>
            </a:graphic>
          </wp:inline>
        </w:drawing>
      </w:r>
      <w:r w:rsidR="00754068" w:rsidRPr="00AA38F0">
        <w:rPr>
          <w:lang w:val="en-US" w:eastAsia="nl-BE"/>
        </w:rPr>
        <w:t xml:space="preserve"> </w:t>
      </w:r>
    </w:p>
    <w:p w14:paraId="7EEFE8FB" w14:textId="7063AFBE" w:rsidR="00E00829" w:rsidRPr="00AA38F0" w:rsidRDefault="00CD30E1" w:rsidP="00E00829">
      <w:pPr>
        <w:jc w:val="center"/>
        <w:rPr>
          <w:lang w:val="en-US" w:eastAsia="en-GB"/>
        </w:rPr>
      </w:pPr>
      <w:r w:rsidRPr="00AA38F0">
        <w:rPr>
          <w:noProof/>
          <w:lang w:val="en-US" w:eastAsia="en-US"/>
        </w:rPr>
        <w:lastRenderedPageBreak/>
        <w:drawing>
          <wp:inline distT="0" distB="0" distL="0" distR="0" wp14:anchorId="0B5A896D" wp14:editId="08ECFAE3">
            <wp:extent cx="3114781" cy="25395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34099" cy="2555293"/>
                    </a:xfrm>
                    <a:prstGeom prst="rect">
                      <a:avLst/>
                    </a:prstGeom>
                  </pic:spPr>
                </pic:pic>
              </a:graphicData>
            </a:graphic>
          </wp:inline>
        </w:drawing>
      </w:r>
      <w:r w:rsidR="00754068" w:rsidRPr="00AA38F0">
        <w:rPr>
          <w:lang w:val="en-US" w:eastAsia="en-GB"/>
        </w:rPr>
        <w:tab/>
      </w:r>
      <w:r w:rsidR="00771DF8" w:rsidRPr="00AA38F0">
        <w:rPr>
          <w:noProof/>
          <w:lang w:val="en-US" w:eastAsia="en-US"/>
        </w:rPr>
        <w:drawing>
          <wp:inline distT="0" distB="0" distL="0" distR="0" wp14:anchorId="3AA87209" wp14:editId="742B8215">
            <wp:extent cx="2783840" cy="2552065"/>
            <wp:effectExtent l="0" t="0" r="0" b="6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pic:spPr>
                </pic:pic>
              </a:graphicData>
            </a:graphic>
          </wp:inline>
        </w:drawing>
      </w:r>
    </w:p>
    <w:p w14:paraId="54C9EFA6" w14:textId="102A403C" w:rsidR="007967EE" w:rsidRPr="00AA38F0" w:rsidRDefault="00E51DE3" w:rsidP="00E00829">
      <w:pPr>
        <w:jc w:val="center"/>
        <w:rPr>
          <w:lang w:val="en-US"/>
        </w:rPr>
      </w:pPr>
      <w:r w:rsidRPr="00AA38F0">
        <w:rPr>
          <w:noProof/>
          <w:lang w:val="en-US" w:eastAsia="en-US"/>
        </w:rPr>
        <w:drawing>
          <wp:inline distT="0" distB="0" distL="0" distR="0" wp14:anchorId="6B2B898D" wp14:editId="3FEF08A7">
            <wp:extent cx="2320623" cy="252349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8496" cy="2575548"/>
                    </a:xfrm>
                    <a:prstGeom prst="rect">
                      <a:avLst/>
                    </a:prstGeom>
                  </pic:spPr>
                </pic:pic>
              </a:graphicData>
            </a:graphic>
          </wp:inline>
        </w:drawing>
      </w:r>
      <w:r w:rsidR="007967EE" w:rsidRPr="00AA38F0">
        <w:rPr>
          <w:lang w:val="en-US" w:eastAsia="en-GB"/>
        </w:rPr>
        <w:tab/>
      </w:r>
      <w:r w:rsidR="00771DF8" w:rsidRPr="00AA38F0">
        <w:rPr>
          <w:noProof/>
          <w:lang w:val="en-US" w:eastAsia="en-US"/>
        </w:rPr>
        <w:drawing>
          <wp:inline distT="0" distB="0" distL="0" distR="0" wp14:anchorId="042A9E79" wp14:editId="3D6E0176">
            <wp:extent cx="2783840" cy="2531745"/>
            <wp:effectExtent l="0" t="0" r="0" b="190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pic:spPr>
                </pic:pic>
              </a:graphicData>
            </a:graphic>
          </wp:inline>
        </w:drawing>
      </w:r>
    </w:p>
    <w:p w14:paraId="61FBA6EB" w14:textId="77777777" w:rsidR="00754068" w:rsidRPr="00AA38F0" w:rsidRDefault="00754068" w:rsidP="00E00829">
      <w:pPr>
        <w:jc w:val="center"/>
        <w:rPr>
          <w:lang w:val="en-US"/>
        </w:rPr>
      </w:pPr>
    </w:p>
    <w:p w14:paraId="0E3F69A1" w14:textId="1CD9FB79" w:rsidR="00EB1D52" w:rsidRPr="00AA38F0" w:rsidRDefault="00873453" w:rsidP="005E261B">
      <w:pPr>
        <w:rPr>
          <w:lang w:val="en-US"/>
        </w:rPr>
      </w:pPr>
      <w:r w:rsidRPr="00AA38F0">
        <w:rPr>
          <w:lang w:val="en-US"/>
        </w:rPr>
        <w:t xml:space="preserve">The </w:t>
      </w:r>
      <w:r w:rsidR="0062729E" w:rsidRPr="00AA38F0">
        <w:rPr>
          <w:lang w:val="en-US"/>
        </w:rPr>
        <w:t xml:space="preserve">system </w:t>
      </w:r>
      <w:r w:rsidRPr="00AA38F0">
        <w:rPr>
          <w:lang w:val="en-US"/>
        </w:rPr>
        <w:t>administrator</w:t>
      </w:r>
      <w:r w:rsidR="00242B6A" w:rsidRPr="00AA38F0">
        <w:rPr>
          <w:lang w:val="en-US"/>
        </w:rPr>
        <w:t xml:space="preserve"> can </w:t>
      </w:r>
      <w:r w:rsidR="002E6987">
        <w:rPr>
          <w:lang w:val="en-US"/>
        </w:rPr>
        <w:t>choose the default preview</w:t>
      </w:r>
      <w:r w:rsidR="0062729E" w:rsidRPr="00AA38F0">
        <w:rPr>
          <w:lang w:val="en-US"/>
        </w:rPr>
        <w:t>,</w:t>
      </w:r>
      <w:r w:rsidR="00242B6A" w:rsidRPr="00AA38F0">
        <w:rPr>
          <w:lang w:val="en-US"/>
        </w:rPr>
        <w:t xml:space="preserve"> per document type</w:t>
      </w:r>
      <w:r w:rsidR="002E6987">
        <w:rPr>
          <w:lang w:val="en-US"/>
        </w:rPr>
        <w:t>.</w:t>
      </w:r>
      <w:r w:rsidR="00242B6A" w:rsidRPr="00AA38F0">
        <w:rPr>
          <w:lang w:val="en-US"/>
        </w:rPr>
        <w:t xml:space="preserve"> When browsing through a list of documents, </w:t>
      </w:r>
      <w:r w:rsidR="0062729E" w:rsidRPr="00AA38F0">
        <w:rPr>
          <w:lang w:val="en-US"/>
        </w:rPr>
        <w:t xml:space="preserve">you </w:t>
      </w:r>
      <w:r w:rsidR="00242B6A" w:rsidRPr="00AA38F0">
        <w:rPr>
          <w:lang w:val="en-US"/>
        </w:rPr>
        <w:t xml:space="preserve">will </w:t>
      </w:r>
      <w:r w:rsidR="0062729E" w:rsidRPr="00AA38F0">
        <w:rPr>
          <w:lang w:val="en-US"/>
        </w:rPr>
        <w:t>have a</w:t>
      </w:r>
      <w:r w:rsidR="00242B6A" w:rsidRPr="00AA38F0">
        <w:rPr>
          <w:lang w:val="en-US"/>
        </w:rPr>
        <w:t xml:space="preserve"> default preview of that document</w:t>
      </w:r>
      <w:r w:rsidR="0062729E" w:rsidRPr="00AA38F0">
        <w:rPr>
          <w:lang w:val="en-US"/>
        </w:rPr>
        <w:t xml:space="preserve"> displayed</w:t>
      </w:r>
      <w:r w:rsidR="00242B6A" w:rsidRPr="00AA38F0">
        <w:rPr>
          <w:lang w:val="en-US"/>
        </w:rPr>
        <w:t>.</w:t>
      </w:r>
    </w:p>
    <w:p w14:paraId="4666AB13" w14:textId="30A8DA55" w:rsidR="00721DBC" w:rsidRPr="00AA38F0" w:rsidRDefault="00721DBC" w:rsidP="005E261B">
      <w:pPr>
        <w:rPr>
          <w:lang w:val="en-US"/>
        </w:rPr>
      </w:pPr>
      <w:r w:rsidRPr="00AA38F0">
        <w:rPr>
          <w:lang w:val="en-US"/>
        </w:rPr>
        <w:t>The enhanced preview</w:t>
      </w:r>
      <w:r w:rsidR="00291ABB" w:rsidRPr="00AA38F0">
        <w:rPr>
          <w:lang w:val="en-US"/>
        </w:rPr>
        <w:t xml:space="preserve"> feature</w:t>
      </w:r>
      <w:r w:rsidRPr="00AA38F0">
        <w:rPr>
          <w:lang w:val="en-US"/>
        </w:rPr>
        <w:t xml:space="preserve"> provided by Alfresco enables you to</w:t>
      </w:r>
      <w:r w:rsidR="00291ABB" w:rsidRPr="00AA38F0">
        <w:rPr>
          <w:lang w:val="en-US"/>
        </w:rPr>
        <w:t>:</w:t>
      </w:r>
      <w:r w:rsidRPr="00AA38F0">
        <w:rPr>
          <w:lang w:val="en-US"/>
        </w:rPr>
        <w:t xml:space="preserve"> search text within the preview of MS Office and pdf documents</w:t>
      </w:r>
      <w:r w:rsidR="00C36BA8" w:rsidRPr="00AA38F0">
        <w:rPr>
          <w:lang w:val="en-US"/>
        </w:rPr>
        <w:t>, select and copy text</w:t>
      </w:r>
      <w:r w:rsidR="00291ABB" w:rsidRPr="00AA38F0">
        <w:rPr>
          <w:lang w:val="en-US"/>
        </w:rPr>
        <w:t>,</w:t>
      </w:r>
      <w:r w:rsidR="00C36BA8" w:rsidRPr="00AA38F0">
        <w:rPr>
          <w:lang w:val="en-US"/>
        </w:rPr>
        <w:t xml:space="preserve"> and </w:t>
      </w:r>
      <w:r w:rsidR="00291ABB" w:rsidRPr="00AA38F0">
        <w:rPr>
          <w:lang w:val="en-US"/>
        </w:rPr>
        <w:t xml:space="preserve">enjoy </w:t>
      </w:r>
      <w:r w:rsidRPr="00AA38F0">
        <w:rPr>
          <w:lang w:val="en-US"/>
        </w:rPr>
        <w:t xml:space="preserve">other </w:t>
      </w:r>
      <w:r w:rsidR="00291ABB" w:rsidRPr="00AA38F0">
        <w:rPr>
          <w:lang w:val="en-US"/>
        </w:rPr>
        <w:t xml:space="preserve">useful </w:t>
      </w:r>
      <w:r w:rsidRPr="00AA38F0">
        <w:rPr>
          <w:lang w:val="en-US"/>
        </w:rPr>
        <w:t>features.</w:t>
      </w:r>
    </w:p>
    <w:p w14:paraId="6BBDD3D6" w14:textId="77777777" w:rsidR="00C36BA8" w:rsidRPr="00AA38F0" w:rsidRDefault="00C36BA8" w:rsidP="00721DBC">
      <w:pPr>
        <w:jc w:val="center"/>
        <w:rPr>
          <w:lang w:val="en-US"/>
        </w:rPr>
      </w:pPr>
      <w:r w:rsidRPr="00AA38F0">
        <w:rPr>
          <w:noProof/>
          <w:lang w:val="en-US" w:eastAsia="en-US"/>
        </w:rPr>
        <w:lastRenderedPageBreak/>
        <w:drawing>
          <wp:inline distT="0" distB="0" distL="0" distR="0" wp14:anchorId="720E4818" wp14:editId="28F0BB84">
            <wp:extent cx="4773600" cy="38916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73600" cy="3891600"/>
                    </a:xfrm>
                    <a:prstGeom prst="rect">
                      <a:avLst/>
                    </a:prstGeom>
                  </pic:spPr>
                </pic:pic>
              </a:graphicData>
            </a:graphic>
          </wp:inline>
        </w:drawing>
      </w:r>
    </w:p>
    <w:p w14:paraId="6C74B412" w14:textId="77777777" w:rsidR="00C36BA8" w:rsidRPr="00AA38F0" w:rsidRDefault="00C36BA8" w:rsidP="00721DBC">
      <w:pPr>
        <w:jc w:val="center"/>
        <w:rPr>
          <w:lang w:val="en-US"/>
        </w:rPr>
      </w:pPr>
      <w:r w:rsidRPr="00AA38F0">
        <w:rPr>
          <w:noProof/>
          <w:lang w:val="en-US" w:eastAsia="en-US"/>
        </w:rPr>
        <w:drawing>
          <wp:inline distT="0" distB="0" distL="0" distR="0" wp14:anchorId="36566EC7" wp14:editId="2CE48822">
            <wp:extent cx="4899501" cy="398839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1619" cy="3998256"/>
                    </a:xfrm>
                    <a:prstGeom prst="rect">
                      <a:avLst/>
                    </a:prstGeom>
                  </pic:spPr>
                </pic:pic>
              </a:graphicData>
            </a:graphic>
          </wp:inline>
        </w:drawing>
      </w:r>
    </w:p>
    <w:p w14:paraId="07EC9EE3" w14:textId="77777777" w:rsidR="00A53EE4" w:rsidRDefault="00A53EE4">
      <w:pPr>
        <w:spacing w:after="200" w:line="276" w:lineRule="auto"/>
        <w:rPr>
          <w:lang w:val="en-US"/>
        </w:rPr>
      </w:pPr>
      <w:r>
        <w:rPr>
          <w:lang w:val="en-US"/>
        </w:rPr>
        <w:br w:type="page"/>
      </w:r>
    </w:p>
    <w:p w14:paraId="542D1624" w14:textId="6D7A4D19" w:rsidR="007967EE" w:rsidRPr="00AA38F0" w:rsidRDefault="007967EE" w:rsidP="005E261B">
      <w:pPr>
        <w:rPr>
          <w:lang w:val="en-US"/>
        </w:rPr>
      </w:pPr>
      <w:r w:rsidRPr="00AA38F0">
        <w:rPr>
          <w:lang w:val="en-US"/>
        </w:rPr>
        <w:lastRenderedPageBreak/>
        <w:t xml:space="preserve">Within the navigation tab and the search tab, you can configure the preview </w:t>
      </w:r>
      <w:r w:rsidR="00291ABB" w:rsidRPr="00AA38F0">
        <w:rPr>
          <w:lang w:val="en-US"/>
        </w:rPr>
        <w:t xml:space="preserve">to display </w:t>
      </w:r>
      <w:r w:rsidRPr="00AA38F0">
        <w:rPr>
          <w:lang w:val="en-US"/>
        </w:rPr>
        <w:t xml:space="preserve">at the right or at the bottom of the </w:t>
      </w:r>
      <w:r w:rsidR="00291ABB" w:rsidRPr="00AA38F0">
        <w:rPr>
          <w:lang w:val="en-US"/>
        </w:rPr>
        <w:t>D</w:t>
      </w:r>
      <w:r w:rsidRPr="00AA38F0">
        <w:rPr>
          <w:lang w:val="en-US"/>
        </w:rPr>
        <w:t>etails pane.</w:t>
      </w:r>
    </w:p>
    <w:p w14:paraId="60B749CE" w14:textId="321F1571" w:rsidR="007967EE" w:rsidRPr="00AA38F0" w:rsidRDefault="0096516B" w:rsidP="00C36BA8">
      <w:pPr>
        <w:jc w:val="center"/>
        <w:rPr>
          <w:lang w:val="en-US"/>
        </w:rPr>
      </w:pPr>
      <w:r>
        <w:rPr>
          <w:noProof/>
          <w:lang w:val="en-US" w:eastAsia="en-US"/>
        </w:rPr>
        <w:drawing>
          <wp:inline distT="0" distB="0" distL="0" distR="0" wp14:anchorId="653C2A3B" wp14:editId="71794852">
            <wp:extent cx="4467123" cy="3760967"/>
            <wp:effectExtent l="152400" t="152400" r="353060" b="354330"/>
            <wp:docPr id="266" name="Picture 266" descr="C:\Users\Deyan Atanasov\AppData\Local\Microsoft\Windows\INetCache\Content.Word\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70492" cy="3763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2973ECC" w14:textId="188B550D" w:rsidR="005E261B" w:rsidRPr="00AA38F0" w:rsidRDefault="006D007E" w:rsidP="005E261B">
      <w:pPr>
        <w:rPr>
          <w:lang w:val="en-US"/>
        </w:rPr>
      </w:pPr>
      <w:r w:rsidRPr="00AA38F0">
        <w:rPr>
          <w:lang w:val="en-US"/>
        </w:rPr>
        <w:t>Clicking “Preview”</w:t>
      </w:r>
      <w:r w:rsidR="00724E08" w:rsidRPr="00AA38F0">
        <w:rPr>
          <w:lang w:val="en-US"/>
        </w:rPr>
        <w:t xml:space="preserve"> </w:t>
      </w:r>
      <w:r w:rsidR="00E00829" w:rsidRPr="00AA38F0">
        <w:rPr>
          <w:lang w:val="en-US"/>
        </w:rPr>
        <w:t xml:space="preserve">in the file menu </w:t>
      </w:r>
      <w:r w:rsidR="00724E08" w:rsidRPr="00AA38F0">
        <w:rPr>
          <w:lang w:val="en-US"/>
        </w:rPr>
        <w:t xml:space="preserve">will open the preview of </w:t>
      </w:r>
      <w:r w:rsidR="00192163" w:rsidRPr="00AA38F0">
        <w:rPr>
          <w:lang w:val="en-US"/>
        </w:rPr>
        <w:t xml:space="preserve">the document in a </w:t>
      </w:r>
      <w:r w:rsidRPr="00AA38F0">
        <w:rPr>
          <w:lang w:val="en-US"/>
        </w:rPr>
        <w:t>separate</w:t>
      </w:r>
      <w:r w:rsidR="00192163" w:rsidRPr="00AA38F0">
        <w:rPr>
          <w:lang w:val="en-US"/>
        </w:rPr>
        <w:t xml:space="preserve"> tab.</w:t>
      </w:r>
    </w:p>
    <w:p w14:paraId="2F510595" w14:textId="2EA5B9C1" w:rsidR="00915B86" w:rsidRPr="00AA38F0" w:rsidRDefault="00F12C42">
      <w:pPr>
        <w:jc w:val="center"/>
        <w:rPr>
          <w:lang w:val="en-US"/>
        </w:rPr>
      </w:pPr>
      <w:r>
        <w:rPr>
          <w:noProof/>
          <w:lang w:val="en-US" w:eastAsia="en-US"/>
        </w:rPr>
        <w:lastRenderedPageBreak/>
        <w:drawing>
          <wp:inline distT="0" distB="0" distL="0" distR="0" wp14:anchorId="6C279FCA" wp14:editId="1CD8E35F">
            <wp:extent cx="4691325" cy="3937689"/>
            <wp:effectExtent l="152400" t="152400" r="357505" b="367665"/>
            <wp:docPr id="78" name="Picture 78"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94529" cy="3940379"/>
                    </a:xfrm>
                    <a:prstGeom prst="rect">
                      <a:avLst/>
                    </a:prstGeom>
                    <a:ln>
                      <a:noFill/>
                    </a:ln>
                    <a:effectLst>
                      <a:outerShdw blurRad="292100" dist="139700" dir="2700000" algn="tl" rotWithShape="0">
                        <a:srgbClr val="333333">
                          <a:alpha val="65000"/>
                        </a:srgbClr>
                      </a:outerShdw>
                    </a:effectLst>
                  </pic:spPr>
                </pic:pic>
              </a:graphicData>
            </a:graphic>
          </wp:inline>
        </w:drawing>
      </w:r>
    </w:p>
    <w:p w14:paraId="524FE724" w14:textId="5FFEC9EE" w:rsidR="00E00829" w:rsidRPr="00AA38F0" w:rsidRDefault="00724E08" w:rsidP="00E00829">
      <w:pPr>
        <w:rPr>
          <w:lang w:val="en-US"/>
        </w:rPr>
      </w:pPr>
      <w:r w:rsidRPr="00AA38F0">
        <w:rPr>
          <w:lang w:val="en-US"/>
        </w:rPr>
        <w:t xml:space="preserve">This command will not be enabled when </w:t>
      </w:r>
      <w:r w:rsidR="002E6987">
        <w:rPr>
          <w:lang w:val="en-US"/>
        </w:rPr>
        <w:t>a</w:t>
      </w:r>
      <w:r w:rsidRPr="00AA38F0">
        <w:rPr>
          <w:lang w:val="en-US"/>
        </w:rPr>
        <w:t xml:space="preserve"> preview </w:t>
      </w:r>
      <w:r w:rsidR="00873453" w:rsidRPr="00AA38F0">
        <w:rPr>
          <w:lang w:val="en-US"/>
        </w:rPr>
        <w:t xml:space="preserve">of a document </w:t>
      </w:r>
      <w:r w:rsidRPr="00AA38F0">
        <w:rPr>
          <w:lang w:val="en-US"/>
        </w:rPr>
        <w:t xml:space="preserve">is </w:t>
      </w:r>
      <w:r w:rsidR="002E6987">
        <w:rPr>
          <w:lang w:val="en-US"/>
        </w:rPr>
        <w:t>un</w:t>
      </w:r>
      <w:r w:rsidRPr="00AA38F0">
        <w:rPr>
          <w:lang w:val="en-US"/>
        </w:rPr>
        <w:t>available.</w:t>
      </w:r>
      <w:r w:rsidR="0045055A" w:rsidRPr="00AA38F0">
        <w:rPr>
          <w:lang w:val="en-US"/>
        </w:rPr>
        <w:t xml:space="preserve"> Contact your </w:t>
      </w:r>
      <w:r w:rsidR="00291ABB" w:rsidRPr="00AA38F0">
        <w:rPr>
          <w:lang w:val="en-US"/>
        </w:rPr>
        <w:t xml:space="preserve">system </w:t>
      </w:r>
      <w:r w:rsidR="0045055A" w:rsidRPr="00AA38F0">
        <w:rPr>
          <w:lang w:val="en-US"/>
        </w:rPr>
        <w:t>administrator to enable previews for specific document types in Alfresco.</w:t>
      </w:r>
    </w:p>
    <w:p w14:paraId="1D714C5D" w14:textId="305C4A05" w:rsidR="005E6DE9" w:rsidRPr="00AA38F0" w:rsidRDefault="00724E08" w:rsidP="005F52A1">
      <w:pPr>
        <w:pStyle w:val="Heading2"/>
        <w:rPr>
          <w:lang w:val="en-US"/>
        </w:rPr>
      </w:pPr>
      <w:bookmarkStart w:id="78" w:name="_Toc483990936"/>
      <w:r w:rsidRPr="00AA38F0">
        <w:rPr>
          <w:lang w:val="en-US"/>
        </w:rPr>
        <w:t>Enable versioning</w:t>
      </w:r>
      <w:bookmarkEnd w:id="78"/>
    </w:p>
    <w:p w14:paraId="1E8B55F7" w14:textId="135AD7E1" w:rsidR="008B1980" w:rsidRPr="00AA38F0" w:rsidRDefault="00644A81" w:rsidP="00E00829">
      <w:pPr>
        <w:autoSpaceDE w:val="0"/>
        <w:autoSpaceDN w:val="0"/>
        <w:jc w:val="both"/>
        <w:rPr>
          <w:lang w:val="en-US"/>
        </w:rPr>
      </w:pPr>
      <w:r w:rsidRPr="00AA38F0">
        <w:rPr>
          <w:lang w:val="en-US"/>
        </w:rPr>
        <w:t>Version</w:t>
      </w:r>
      <w:r w:rsidR="008B1980" w:rsidRPr="00AA38F0">
        <w:rPr>
          <w:lang w:val="en-US"/>
        </w:rPr>
        <w:t>ing of a document can be activated through the Fred interface.</w:t>
      </w:r>
      <w:r w:rsidR="00005E58" w:rsidRPr="00AA38F0">
        <w:rPr>
          <w:lang w:val="en-US"/>
        </w:rPr>
        <w:t xml:space="preserve"> By default</w:t>
      </w:r>
      <w:r w:rsidR="002149BB" w:rsidRPr="00AA38F0">
        <w:rPr>
          <w:lang w:val="en-US"/>
        </w:rPr>
        <w:t>,</w:t>
      </w:r>
      <w:r w:rsidR="00005E58" w:rsidRPr="00AA38F0">
        <w:rPr>
          <w:lang w:val="en-US"/>
        </w:rPr>
        <w:t xml:space="preserve"> a document is not </w:t>
      </w:r>
      <w:r w:rsidR="002E6987">
        <w:rPr>
          <w:lang w:val="en-US"/>
        </w:rPr>
        <w:t>versioned</w:t>
      </w:r>
      <w:r w:rsidR="006E5BC2">
        <w:rPr>
          <w:lang w:val="en-US"/>
        </w:rPr>
        <w:t xml:space="preserve"> </w:t>
      </w:r>
      <w:r w:rsidR="00005E58" w:rsidRPr="00AA38F0">
        <w:rPr>
          <w:lang w:val="en-US"/>
        </w:rPr>
        <w:t>in the Alfresco repository.</w:t>
      </w:r>
    </w:p>
    <w:p w14:paraId="626DB7D3" w14:textId="77777777" w:rsidR="00F2105A" w:rsidRPr="00AA38F0" w:rsidRDefault="00F2105A" w:rsidP="00F2105A">
      <w:pPr>
        <w:autoSpaceDE w:val="0"/>
        <w:autoSpaceDN w:val="0"/>
        <w:jc w:val="center"/>
        <w:rPr>
          <w:lang w:val="en-US"/>
        </w:rPr>
      </w:pPr>
      <w:r w:rsidRPr="00AA38F0">
        <w:rPr>
          <w:noProof/>
          <w:lang w:val="en-US" w:eastAsia="en-US"/>
        </w:rPr>
        <w:drawing>
          <wp:inline distT="0" distB="0" distL="0" distR="0" wp14:anchorId="4D746D6A" wp14:editId="069655F3">
            <wp:extent cx="1695450" cy="62865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95450" cy="628650"/>
                    </a:xfrm>
                    <a:prstGeom prst="rect">
                      <a:avLst/>
                    </a:prstGeom>
                    <a:ln>
                      <a:solidFill>
                        <a:schemeClr val="accent1"/>
                      </a:solidFill>
                    </a:ln>
                  </pic:spPr>
                </pic:pic>
              </a:graphicData>
            </a:graphic>
          </wp:inline>
        </w:drawing>
      </w:r>
    </w:p>
    <w:p w14:paraId="2632045A" w14:textId="4DC79DAA" w:rsidR="008B1980" w:rsidRPr="00AA38F0" w:rsidRDefault="00724E08" w:rsidP="008B1980">
      <w:pPr>
        <w:autoSpaceDE w:val="0"/>
        <w:autoSpaceDN w:val="0"/>
        <w:jc w:val="both"/>
        <w:rPr>
          <w:lang w:val="en-US"/>
        </w:rPr>
      </w:pPr>
      <w:r w:rsidRPr="00AA38F0">
        <w:rPr>
          <w:lang w:val="en-US"/>
        </w:rPr>
        <w:t xml:space="preserve">When uploading the same document (same name) you will be asked to upload </w:t>
      </w:r>
      <w:proofErr w:type="gramStart"/>
      <w:r w:rsidRPr="00AA38F0">
        <w:rPr>
          <w:lang w:val="en-US"/>
        </w:rPr>
        <w:t>a new version</w:t>
      </w:r>
      <w:proofErr w:type="gramEnd"/>
      <w:r w:rsidRPr="00AA38F0">
        <w:rPr>
          <w:lang w:val="en-US"/>
        </w:rPr>
        <w:t xml:space="preserve"> or to cancel uploading.</w:t>
      </w:r>
      <w:r w:rsidR="004A15DC" w:rsidRPr="00AA38F0">
        <w:rPr>
          <w:lang w:val="en-US"/>
        </w:rPr>
        <w:t xml:space="preserve"> You can specify if the </w:t>
      </w:r>
      <w:proofErr w:type="gramStart"/>
      <w:r w:rsidR="004A15DC" w:rsidRPr="00AA38F0">
        <w:rPr>
          <w:lang w:val="en-US"/>
        </w:rPr>
        <w:t>new version</w:t>
      </w:r>
      <w:proofErr w:type="gramEnd"/>
      <w:r w:rsidR="004A15DC" w:rsidRPr="00AA38F0">
        <w:rPr>
          <w:lang w:val="en-US"/>
        </w:rPr>
        <w:t xml:space="preserve"> is a minor or major version</w:t>
      </w:r>
      <w:r w:rsidR="003833CF" w:rsidRPr="00AA38F0">
        <w:rPr>
          <w:lang w:val="en-US"/>
        </w:rPr>
        <w:t>,</w:t>
      </w:r>
      <w:r w:rsidR="004A15DC" w:rsidRPr="00AA38F0">
        <w:rPr>
          <w:lang w:val="en-US"/>
        </w:rPr>
        <w:t xml:space="preserve"> and provide comments </w:t>
      </w:r>
      <w:r w:rsidR="003833CF" w:rsidRPr="00AA38F0">
        <w:rPr>
          <w:lang w:val="en-US"/>
        </w:rPr>
        <w:t xml:space="preserve">about </w:t>
      </w:r>
      <w:r w:rsidR="004A15DC" w:rsidRPr="00AA38F0">
        <w:rPr>
          <w:lang w:val="en-US"/>
        </w:rPr>
        <w:t>the new version.</w:t>
      </w:r>
    </w:p>
    <w:p w14:paraId="67DDBD58" w14:textId="77777777" w:rsidR="007109E3" w:rsidRPr="00AA38F0" w:rsidRDefault="00E00829" w:rsidP="00873453">
      <w:pPr>
        <w:autoSpaceDE w:val="0"/>
        <w:autoSpaceDN w:val="0"/>
        <w:jc w:val="center"/>
        <w:rPr>
          <w:lang w:val="en-US"/>
        </w:rPr>
      </w:pPr>
      <w:r w:rsidRPr="00AA38F0">
        <w:rPr>
          <w:noProof/>
          <w:lang w:val="en-US" w:eastAsia="en-US"/>
        </w:rPr>
        <w:drawing>
          <wp:inline distT="0" distB="0" distL="0" distR="0" wp14:anchorId="506C07F8" wp14:editId="5B7A93E0">
            <wp:extent cx="4471200" cy="932400"/>
            <wp:effectExtent l="0" t="0" r="5715" b="127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pic:spPr>
                </pic:pic>
              </a:graphicData>
            </a:graphic>
          </wp:inline>
        </w:drawing>
      </w:r>
    </w:p>
    <w:p w14:paraId="40B5D234" w14:textId="0419978A" w:rsidR="005E6DE9" w:rsidRPr="00AA38F0" w:rsidRDefault="00724E08" w:rsidP="005F52A1">
      <w:pPr>
        <w:pStyle w:val="Heading2"/>
        <w:rPr>
          <w:lang w:val="en-US"/>
        </w:rPr>
      </w:pPr>
      <w:bookmarkStart w:id="79" w:name="_Toc483990937"/>
      <w:r w:rsidRPr="00AA38F0">
        <w:rPr>
          <w:lang w:val="en-US"/>
        </w:rPr>
        <w:lastRenderedPageBreak/>
        <w:t>Show version history</w:t>
      </w:r>
      <w:bookmarkEnd w:id="79"/>
    </w:p>
    <w:p w14:paraId="1A4DEAB0" w14:textId="298E7F3B" w:rsidR="00DB52A5" w:rsidRPr="00AA38F0" w:rsidRDefault="006D007E" w:rsidP="00DB52A5">
      <w:pPr>
        <w:autoSpaceDE w:val="0"/>
        <w:autoSpaceDN w:val="0"/>
        <w:jc w:val="both"/>
        <w:rPr>
          <w:lang w:val="en-US"/>
        </w:rPr>
      </w:pPr>
      <w:r w:rsidRPr="00AA38F0">
        <w:rPr>
          <w:lang w:val="en-US"/>
        </w:rPr>
        <w:t>Once a document is made “</w:t>
      </w:r>
      <w:r w:rsidR="006E5BC2">
        <w:rPr>
          <w:lang w:val="en-US"/>
        </w:rPr>
        <w:t>versioned</w:t>
      </w:r>
      <w:r w:rsidRPr="00AA38F0">
        <w:rPr>
          <w:lang w:val="en-US"/>
        </w:rPr>
        <w:t>”, the command “Show Version H</w:t>
      </w:r>
      <w:r w:rsidR="00DB52A5" w:rsidRPr="00AA38F0">
        <w:rPr>
          <w:lang w:val="en-US"/>
        </w:rPr>
        <w:t>istory</w:t>
      </w:r>
      <w:r w:rsidRPr="00AA38F0">
        <w:rPr>
          <w:lang w:val="en-US"/>
        </w:rPr>
        <w:t>”</w:t>
      </w:r>
      <w:r w:rsidR="00DB52A5" w:rsidRPr="00AA38F0">
        <w:rPr>
          <w:lang w:val="en-US"/>
        </w:rPr>
        <w:t xml:space="preserve"> </w:t>
      </w:r>
      <w:r w:rsidR="006E5BC2">
        <w:rPr>
          <w:lang w:val="en-US"/>
        </w:rPr>
        <w:t>is enabled</w:t>
      </w:r>
      <w:r w:rsidR="00DB52A5" w:rsidRPr="00AA38F0">
        <w:rPr>
          <w:lang w:val="en-US"/>
        </w:rPr>
        <w:t>.</w:t>
      </w:r>
    </w:p>
    <w:p w14:paraId="3A311497" w14:textId="77777777" w:rsidR="004A15DC" w:rsidRPr="00AA38F0" w:rsidRDefault="00F2105A" w:rsidP="004A15DC">
      <w:pPr>
        <w:autoSpaceDE w:val="0"/>
        <w:autoSpaceDN w:val="0"/>
        <w:jc w:val="center"/>
        <w:rPr>
          <w:lang w:val="en-US"/>
        </w:rPr>
      </w:pPr>
      <w:r w:rsidRPr="00AA38F0">
        <w:rPr>
          <w:noProof/>
          <w:lang w:val="en-US" w:eastAsia="en-US"/>
        </w:rPr>
        <w:drawing>
          <wp:inline distT="0" distB="0" distL="0" distR="0" wp14:anchorId="0887EFF7" wp14:editId="620D864F">
            <wp:extent cx="1924050" cy="628650"/>
            <wp:effectExtent l="19050" t="19050" r="1905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24050" cy="628650"/>
                    </a:xfrm>
                    <a:prstGeom prst="rect">
                      <a:avLst/>
                    </a:prstGeom>
                    <a:ln>
                      <a:solidFill>
                        <a:schemeClr val="accent1"/>
                      </a:solidFill>
                    </a:ln>
                  </pic:spPr>
                </pic:pic>
              </a:graphicData>
            </a:graphic>
          </wp:inline>
        </w:drawing>
      </w:r>
      <w:r w:rsidR="00C4376A" w:rsidRPr="00AA38F0">
        <w:rPr>
          <w:lang w:val="en-US" w:eastAsia="en-GB"/>
        </w:rPr>
        <w:t xml:space="preserve"> </w:t>
      </w:r>
    </w:p>
    <w:p w14:paraId="07EFB69B" w14:textId="37BEF821" w:rsidR="00DB52A5" w:rsidRPr="00AA38F0" w:rsidRDefault="006E5BC2" w:rsidP="00DB52A5">
      <w:pPr>
        <w:autoSpaceDE w:val="0"/>
        <w:autoSpaceDN w:val="0"/>
        <w:jc w:val="both"/>
        <w:rPr>
          <w:lang w:val="en-US"/>
        </w:rPr>
      </w:pPr>
      <w:r>
        <w:rPr>
          <w:lang w:val="en-US"/>
        </w:rPr>
        <w:t>Upon selecting</w:t>
      </w:r>
      <w:r w:rsidR="00DB52A5" w:rsidRPr="00AA38F0">
        <w:rPr>
          <w:lang w:val="en-US"/>
        </w:rPr>
        <w:t xml:space="preserve"> this command</w:t>
      </w:r>
      <w:r w:rsidR="003833CF" w:rsidRPr="00AA38F0">
        <w:rPr>
          <w:lang w:val="en-US"/>
        </w:rPr>
        <w:t>,</w:t>
      </w:r>
      <w:r w:rsidR="00DB52A5" w:rsidRPr="00AA38F0">
        <w:rPr>
          <w:lang w:val="en-US"/>
        </w:rPr>
        <w:t xml:space="preserve"> </w:t>
      </w:r>
      <w:r w:rsidR="003833CF" w:rsidRPr="00AA38F0">
        <w:rPr>
          <w:lang w:val="en-US"/>
        </w:rPr>
        <w:t xml:space="preserve">a </w:t>
      </w:r>
      <w:r w:rsidR="00DB52A5" w:rsidRPr="00AA38F0">
        <w:rPr>
          <w:lang w:val="en-US"/>
        </w:rPr>
        <w:t>list of all versions of the document</w:t>
      </w:r>
      <w:r w:rsidR="003833CF" w:rsidRPr="00AA38F0">
        <w:rPr>
          <w:lang w:val="en-US"/>
        </w:rPr>
        <w:t xml:space="preserve"> will be displayed</w:t>
      </w:r>
      <w:r w:rsidR="00DB52A5" w:rsidRPr="00AA38F0">
        <w:rPr>
          <w:lang w:val="en-US"/>
        </w:rPr>
        <w:t>. Every version can be open</w:t>
      </w:r>
      <w:r w:rsidR="00255C84" w:rsidRPr="00AA38F0">
        <w:rPr>
          <w:lang w:val="en-US"/>
        </w:rPr>
        <w:t>ed</w:t>
      </w:r>
      <w:r w:rsidR="00DB52A5" w:rsidRPr="00AA38F0">
        <w:rPr>
          <w:lang w:val="en-US"/>
        </w:rPr>
        <w:t xml:space="preserve"> individually. You cannot upload documents</w:t>
      </w:r>
      <w:r w:rsidR="003833CF" w:rsidRPr="00AA38F0">
        <w:rPr>
          <w:lang w:val="en-US"/>
        </w:rPr>
        <w:t xml:space="preserve"> to</w:t>
      </w:r>
      <w:r w:rsidR="00DB52A5" w:rsidRPr="00AA38F0">
        <w:rPr>
          <w:lang w:val="en-US"/>
        </w:rPr>
        <w:t xml:space="preserve"> this list.</w:t>
      </w:r>
    </w:p>
    <w:p w14:paraId="123D124E" w14:textId="183AAFF1" w:rsidR="00DB52A5" w:rsidRPr="00AA38F0" w:rsidRDefault="00BB26E9" w:rsidP="00DB52A5">
      <w:pPr>
        <w:autoSpaceDE w:val="0"/>
        <w:autoSpaceDN w:val="0"/>
        <w:jc w:val="center"/>
        <w:rPr>
          <w:lang w:val="en-US"/>
        </w:rPr>
      </w:pPr>
      <w:r>
        <w:rPr>
          <w:noProof/>
          <w:lang w:val="en-US" w:eastAsia="en-US"/>
        </w:rPr>
        <w:drawing>
          <wp:inline distT="0" distB="0" distL="0" distR="0" wp14:anchorId="7BE0C24A" wp14:editId="2AFB6454">
            <wp:extent cx="2907792" cy="3154680"/>
            <wp:effectExtent l="152400" t="152400" r="368935" b="36957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F40471" w14:textId="29993B87" w:rsidR="004A15DC" w:rsidRPr="00AA38F0" w:rsidRDefault="004A15DC" w:rsidP="00420D27">
      <w:pPr>
        <w:autoSpaceDE w:val="0"/>
        <w:autoSpaceDN w:val="0"/>
        <w:rPr>
          <w:lang w:val="en-US"/>
        </w:rPr>
      </w:pPr>
      <w:r w:rsidRPr="00AA38F0">
        <w:rPr>
          <w:lang w:val="en-US"/>
        </w:rPr>
        <w:t xml:space="preserve">You can revert an older version of the document to the most recent version. This will create </w:t>
      </w:r>
      <w:proofErr w:type="gramStart"/>
      <w:r w:rsidRPr="00AA38F0">
        <w:rPr>
          <w:lang w:val="en-US"/>
        </w:rPr>
        <w:t>a new version</w:t>
      </w:r>
      <w:proofErr w:type="gramEnd"/>
      <w:r w:rsidRPr="00AA38F0">
        <w:rPr>
          <w:lang w:val="en-US"/>
        </w:rPr>
        <w:t>.</w:t>
      </w:r>
    </w:p>
    <w:p w14:paraId="342C95AD" w14:textId="77777777" w:rsidR="006D0CFB" w:rsidRDefault="006D0CFB">
      <w:pPr>
        <w:spacing w:after="200" w:line="276" w:lineRule="auto"/>
        <w:rPr>
          <w:rFonts w:asciiTheme="majorHAnsi" w:hAnsiTheme="majorHAnsi"/>
          <w:caps/>
          <w:color w:val="5E878F"/>
          <w:spacing w:val="20"/>
          <w:sz w:val="28"/>
          <w:szCs w:val="28"/>
          <w:lang w:val="en-US"/>
        </w:rPr>
      </w:pPr>
      <w:bookmarkStart w:id="80" w:name="_Toc483990938"/>
      <w:r>
        <w:rPr>
          <w:lang w:val="en-US"/>
        </w:rPr>
        <w:br w:type="page"/>
      </w:r>
    </w:p>
    <w:p w14:paraId="6B5B2F2D" w14:textId="63D3172A" w:rsidR="00331B45" w:rsidRPr="00AA38F0" w:rsidRDefault="00BC65AE" w:rsidP="00331B45">
      <w:pPr>
        <w:pStyle w:val="Heading2"/>
        <w:rPr>
          <w:lang w:val="en-US"/>
        </w:rPr>
      </w:pPr>
      <w:r>
        <w:rPr>
          <w:lang w:val="en-US"/>
        </w:rPr>
        <w:lastRenderedPageBreak/>
        <w:t>Compare Word</w:t>
      </w:r>
      <w:r w:rsidR="00002442" w:rsidRPr="00AA38F0">
        <w:rPr>
          <w:lang w:val="en-US"/>
        </w:rPr>
        <w:t xml:space="preserve"> documents</w:t>
      </w:r>
      <w:bookmarkEnd w:id="80"/>
    </w:p>
    <w:p w14:paraId="242DC02B" w14:textId="2C60D298" w:rsidR="00331B45" w:rsidRPr="00AA38F0" w:rsidRDefault="00331B45" w:rsidP="00331B45">
      <w:pPr>
        <w:rPr>
          <w:lang w:val="en-US"/>
        </w:rPr>
      </w:pPr>
      <w:r w:rsidRPr="00AA38F0">
        <w:rPr>
          <w:lang w:val="en-US"/>
        </w:rPr>
        <w:t>You can compare two version</w:t>
      </w:r>
      <w:r w:rsidR="006E5BC2">
        <w:rPr>
          <w:lang w:val="en-US"/>
        </w:rPr>
        <w:t>s</w:t>
      </w:r>
      <w:r w:rsidRPr="00AA38F0">
        <w:rPr>
          <w:lang w:val="en-US"/>
        </w:rPr>
        <w:t xml:space="preserve"> of a W</w:t>
      </w:r>
      <w:r w:rsidR="009B7DCE" w:rsidRPr="00AA38F0">
        <w:rPr>
          <w:lang w:val="en-US"/>
        </w:rPr>
        <w:t>ord</w:t>
      </w:r>
      <w:r w:rsidRPr="00AA38F0">
        <w:rPr>
          <w:lang w:val="en-US"/>
        </w:rPr>
        <w:t xml:space="preserve"> document. When selecting two version</w:t>
      </w:r>
      <w:r w:rsidR="009B7DCE" w:rsidRPr="00AA38F0">
        <w:rPr>
          <w:lang w:val="en-US"/>
        </w:rPr>
        <w:t>s</w:t>
      </w:r>
      <w:r w:rsidRPr="00AA38F0">
        <w:rPr>
          <w:lang w:val="en-US"/>
        </w:rPr>
        <w:t xml:space="preserve"> of a specific W</w:t>
      </w:r>
      <w:r w:rsidR="009B7DCE" w:rsidRPr="00AA38F0">
        <w:rPr>
          <w:lang w:val="en-US"/>
        </w:rPr>
        <w:t>ord</w:t>
      </w:r>
      <w:r w:rsidRPr="00AA38F0">
        <w:rPr>
          <w:lang w:val="en-US"/>
        </w:rPr>
        <w:t xml:space="preserve"> document, the </w:t>
      </w:r>
      <w:r w:rsidR="009B7DCE" w:rsidRPr="00AA38F0">
        <w:rPr>
          <w:lang w:val="en-US"/>
        </w:rPr>
        <w:t>“</w:t>
      </w:r>
      <w:r w:rsidRPr="00AA38F0">
        <w:rPr>
          <w:lang w:val="en-US"/>
        </w:rPr>
        <w:t>Compare Version</w:t>
      </w:r>
      <w:r w:rsidR="009B7DCE" w:rsidRPr="00AA38F0">
        <w:rPr>
          <w:lang w:val="en-US"/>
        </w:rPr>
        <w:t>s”</w:t>
      </w:r>
      <w:r w:rsidRPr="00AA38F0">
        <w:rPr>
          <w:lang w:val="en-US"/>
        </w:rPr>
        <w:t xml:space="preserve"> command will be enabled. </w:t>
      </w:r>
    </w:p>
    <w:p w14:paraId="0A31FDFA" w14:textId="7403FB4F" w:rsidR="00002442" w:rsidRPr="00AA38F0" w:rsidRDefault="000670A1" w:rsidP="00331B45">
      <w:pPr>
        <w:jc w:val="center"/>
        <w:rPr>
          <w:lang w:val="en-US"/>
        </w:rPr>
      </w:pPr>
      <w:r>
        <w:rPr>
          <w:noProof/>
          <w:lang w:val="en-US" w:eastAsia="en-US"/>
        </w:rPr>
        <w:drawing>
          <wp:inline distT="0" distB="0" distL="0" distR="0" wp14:anchorId="3E9BDFDF" wp14:editId="6640C8FC">
            <wp:extent cx="3144337" cy="3412446"/>
            <wp:effectExtent l="0" t="0" r="0" b="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6993" cy="3415328"/>
                    </a:xfrm>
                    <a:prstGeom prst="rect">
                      <a:avLst/>
                    </a:prstGeom>
                    <a:noFill/>
                    <a:ln>
                      <a:noFill/>
                    </a:ln>
                  </pic:spPr>
                </pic:pic>
              </a:graphicData>
            </a:graphic>
          </wp:inline>
        </w:drawing>
      </w:r>
    </w:p>
    <w:p w14:paraId="3AE916D1" w14:textId="7F444961" w:rsidR="00331B45" w:rsidRPr="00AA38F0" w:rsidRDefault="00331B45" w:rsidP="00331B45">
      <w:pPr>
        <w:rPr>
          <w:lang w:val="en-US"/>
        </w:rPr>
      </w:pPr>
      <w:r w:rsidRPr="00AA38F0">
        <w:rPr>
          <w:lang w:val="en-US"/>
        </w:rPr>
        <w:t xml:space="preserve">The </w:t>
      </w:r>
      <w:r w:rsidR="009B7DCE" w:rsidRPr="00AA38F0">
        <w:rPr>
          <w:lang w:val="en-US"/>
        </w:rPr>
        <w:t>“</w:t>
      </w:r>
      <w:r w:rsidRPr="00AA38F0">
        <w:rPr>
          <w:lang w:val="en-US"/>
        </w:rPr>
        <w:t xml:space="preserve">Compare </w:t>
      </w:r>
      <w:r w:rsidR="009B7DCE" w:rsidRPr="00AA38F0">
        <w:rPr>
          <w:lang w:val="en-US"/>
        </w:rPr>
        <w:t>V</w:t>
      </w:r>
      <w:r w:rsidRPr="00AA38F0">
        <w:rPr>
          <w:lang w:val="en-US"/>
        </w:rPr>
        <w:t>ersions</w:t>
      </w:r>
      <w:r w:rsidR="009B7DCE" w:rsidRPr="00AA38F0">
        <w:rPr>
          <w:lang w:val="en-US"/>
        </w:rPr>
        <w:t>”</w:t>
      </w:r>
      <w:r w:rsidRPr="00AA38F0">
        <w:rPr>
          <w:lang w:val="en-US"/>
        </w:rPr>
        <w:t xml:space="preserve"> command will download both version</w:t>
      </w:r>
      <w:r w:rsidR="009B7DCE" w:rsidRPr="00AA38F0">
        <w:rPr>
          <w:lang w:val="en-US"/>
        </w:rPr>
        <w:t>s,</w:t>
      </w:r>
      <w:r w:rsidRPr="00AA38F0">
        <w:rPr>
          <w:lang w:val="en-US"/>
        </w:rPr>
        <w:t xml:space="preserve"> and use the W</w:t>
      </w:r>
      <w:r w:rsidR="009B7DCE" w:rsidRPr="00AA38F0">
        <w:rPr>
          <w:lang w:val="en-US"/>
        </w:rPr>
        <w:t>ord</w:t>
      </w:r>
      <w:r w:rsidRPr="00AA38F0">
        <w:rPr>
          <w:lang w:val="en-US"/>
        </w:rPr>
        <w:t xml:space="preserve"> application on your desktop to compare the two versions.</w:t>
      </w:r>
    </w:p>
    <w:p w14:paraId="1B1D3635" w14:textId="77777777" w:rsidR="00331B45" w:rsidRPr="00AA38F0" w:rsidRDefault="00331B45" w:rsidP="00331B45">
      <w:pPr>
        <w:jc w:val="center"/>
        <w:rPr>
          <w:lang w:val="en-US"/>
        </w:rPr>
      </w:pPr>
      <w:r w:rsidRPr="00AA38F0">
        <w:rPr>
          <w:noProof/>
          <w:lang w:val="en-US" w:eastAsia="en-US"/>
        </w:rPr>
        <w:drawing>
          <wp:inline distT="0" distB="0" distL="0" distR="0" wp14:anchorId="45A43CF0" wp14:editId="48C28F64">
            <wp:extent cx="6178550" cy="3340100"/>
            <wp:effectExtent l="0" t="0" r="0" b="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78550" cy="3340100"/>
                    </a:xfrm>
                    <a:prstGeom prst="rect">
                      <a:avLst/>
                    </a:prstGeom>
                    <a:noFill/>
                    <a:ln>
                      <a:noFill/>
                    </a:ln>
                  </pic:spPr>
                </pic:pic>
              </a:graphicData>
            </a:graphic>
          </wp:inline>
        </w:drawing>
      </w:r>
    </w:p>
    <w:p w14:paraId="5E2A24D7" w14:textId="77777777" w:rsidR="006D0CFB" w:rsidRDefault="006D0CFB">
      <w:pPr>
        <w:spacing w:after="200" w:line="276" w:lineRule="auto"/>
        <w:rPr>
          <w:rFonts w:asciiTheme="majorHAnsi" w:hAnsiTheme="majorHAnsi"/>
          <w:caps/>
          <w:color w:val="5E878F"/>
          <w:spacing w:val="20"/>
          <w:sz w:val="28"/>
          <w:szCs w:val="28"/>
          <w:lang w:val="en-US"/>
        </w:rPr>
      </w:pPr>
      <w:bookmarkStart w:id="81" w:name="_Toc483990939"/>
      <w:r>
        <w:rPr>
          <w:lang w:val="en-US"/>
        </w:rPr>
        <w:br w:type="page"/>
      </w:r>
    </w:p>
    <w:p w14:paraId="4AB54068" w14:textId="0CF99733" w:rsidR="00D57C6A" w:rsidRPr="00AA38F0" w:rsidRDefault="00724E08" w:rsidP="005F52A1">
      <w:pPr>
        <w:pStyle w:val="Heading2"/>
        <w:rPr>
          <w:lang w:val="en-US"/>
        </w:rPr>
      </w:pPr>
      <w:r w:rsidRPr="00AA38F0">
        <w:rPr>
          <w:lang w:val="en-US"/>
        </w:rPr>
        <w:lastRenderedPageBreak/>
        <w:t>Show File in Alfresco browser</w:t>
      </w:r>
      <w:bookmarkEnd w:id="81"/>
    </w:p>
    <w:p w14:paraId="2674B59E" w14:textId="3B4F6171" w:rsidR="00E158FF" w:rsidRPr="00AA38F0" w:rsidRDefault="006D007E" w:rsidP="00E158FF">
      <w:pPr>
        <w:rPr>
          <w:lang w:val="en-US"/>
        </w:rPr>
      </w:pPr>
      <w:r w:rsidRPr="00AA38F0">
        <w:rPr>
          <w:lang w:val="en-US"/>
        </w:rPr>
        <w:t>The “Show in Browser”</w:t>
      </w:r>
      <w:r w:rsidR="00724E08" w:rsidRPr="00AA38F0">
        <w:rPr>
          <w:lang w:val="en-US"/>
        </w:rPr>
        <w:t xml:space="preserve"> command enables you to jump from the Fred window to the Alfresco Web </w:t>
      </w:r>
      <w:r w:rsidR="009B7DCE" w:rsidRPr="00AA38F0">
        <w:rPr>
          <w:lang w:val="en-US"/>
        </w:rPr>
        <w:t>I</w:t>
      </w:r>
      <w:r w:rsidR="00724E08" w:rsidRPr="00AA38F0">
        <w:rPr>
          <w:lang w:val="en-US"/>
        </w:rPr>
        <w:t xml:space="preserve">nterface. This </w:t>
      </w:r>
      <w:r w:rsidR="009B7DCE" w:rsidRPr="00AA38F0">
        <w:rPr>
          <w:lang w:val="en-US"/>
        </w:rPr>
        <w:t xml:space="preserve">allows </w:t>
      </w:r>
      <w:r w:rsidR="00724E08" w:rsidRPr="00AA38F0">
        <w:rPr>
          <w:lang w:val="en-US"/>
        </w:rPr>
        <w:t>you to view more file details</w:t>
      </w:r>
      <w:r w:rsidR="009B7DCE" w:rsidRPr="00AA38F0">
        <w:rPr>
          <w:lang w:val="en-US"/>
        </w:rPr>
        <w:t>,</w:t>
      </w:r>
      <w:r w:rsidR="00724E08" w:rsidRPr="00AA38F0">
        <w:rPr>
          <w:lang w:val="en-US"/>
        </w:rPr>
        <w:t xml:space="preserve"> and use </w:t>
      </w:r>
      <w:r w:rsidR="00D34CB7" w:rsidRPr="00AA38F0">
        <w:rPr>
          <w:lang w:val="en-US"/>
        </w:rPr>
        <w:t>all</w:t>
      </w:r>
      <w:r w:rsidR="00724E08" w:rsidRPr="00AA38F0">
        <w:rPr>
          <w:lang w:val="en-US"/>
        </w:rPr>
        <w:t xml:space="preserve"> functionalit</w:t>
      </w:r>
      <w:r w:rsidR="00D34CB7" w:rsidRPr="00AA38F0">
        <w:rPr>
          <w:lang w:val="en-US"/>
        </w:rPr>
        <w:t>ies</w:t>
      </w:r>
      <w:r w:rsidR="00724E08" w:rsidRPr="00AA38F0">
        <w:rPr>
          <w:lang w:val="en-US"/>
        </w:rPr>
        <w:t xml:space="preserve"> available in Alfresco.</w:t>
      </w:r>
    </w:p>
    <w:p w14:paraId="66682E16" w14:textId="77777777" w:rsidR="001B32D2" w:rsidRPr="00AA38F0" w:rsidRDefault="002912B1" w:rsidP="005969C2">
      <w:pPr>
        <w:jc w:val="center"/>
        <w:rPr>
          <w:lang w:val="en-US"/>
        </w:rPr>
      </w:pPr>
      <w:r w:rsidRPr="00AA38F0">
        <w:rPr>
          <w:lang w:val="en-US" w:eastAsia="nl-BE"/>
        </w:rPr>
        <w:t xml:space="preserve"> </w:t>
      </w:r>
      <w:r w:rsidR="00C4376A" w:rsidRPr="00AA38F0">
        <w:rPr>
          <w:noProof/>
          <w:lang w:val="en-US" w:eastAsia="en-US"/>
        </w:rPr>
        <w:drawing>
          <wp:inline distT="0" distB="0" distL="0" distR="0" wp14:anchorId="6B03BEC0" wp14:editId="09B9BA46">
            <wp:extent cx="1860852" cy="647700"/>
            <wp:effectExtent l="19050" t="19050" r="25400"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2347" cy="648220"/>
                    </a:xfrm>
                    <a:prstGeom prst="rect">
                      <a:avLst/>
                    </a:prstGeom>
                    <a:ln>
                      <a:solidFill>
                        <a:schemeClr val="accent1"/>
                      </a:solidFill>
                    </a:ln>
                  </pic:spPr>
                </pic:pic>
              </a:graphicData>
            </a:graphic>
          </wp:inline>
        </w:drawing>
      </w:r>
    </w:p>
    <w:p w14:paraId="45BCEAF7" w14:textId="1D2DD658" w:rsidR="007E318E" w:rsidRPr="00AA38F0" w:rsidRDefault="007E318E" w:rsidP="005F52A1">
      <w:pPr>
        <w:pStyle w:val="Heading2"/>
        <w:rPr>
          <w:lang w:val="en-US"/>
        </w:rPr>
      </w:pPr>
      <w:bookmarkStart w:id="82" w:name="_Toc483990940"/>
      <w:r w:rsidRPr="00AA38F0">
        <w:rPr>
          <w:lang w:val="en-US"/>
        </w:rPr>
        <w:t>File permissions</w:t>
      </w:r>
      <w:bookmarkEnd w:id="82"/>
    </w:p>
    <w:p w14:paraId="7B8EF1EC" w14:textId="5D73AFFA" w:rsidR="007E318E" w:rsidRPr="00AA38F0" w:rsidRDefault="007E318E" w:rsidP="00E158FF">
      <w:pPr>
        <w:rPr>
          <w:lang w:val="en-US"/>
        </w:rPr>
      </w:pPr>
      <w:proofErr w:type="gramStart"/>
      <w:r w:rsidRPr="00AA38F0">
        <w:rPr>
          <w:lang w:val="en-US"/>
        </w:rPr>
        <w:t>Similar to</w:t>
      </w:r>
      <w:proofErr w:type="gramEnd"/>
      <w:r w:rsidRPr="00AA38F0">
        <w:rPr>
          <w:lang w:val="en-US"/>
        </w:rPr>
        <w:t xml:space="preserve"> Folder permissions, you can read and set permissions on files.</w:t>
      </w:r>
    </w:p>
    <w:p w14:paraId="35E3F607" w14:textId="1D46EFAA" w:rsidR="007E318E" w:rsidRPr="00AA38F0" w:rsidRDefault="007E318E" w:rsidP="00E158FF">
      <w:pPr>
        <w:rPr>
          <w:lang w:val="en-US"/>
        </w:rPr>
      </w:pPr>
      <w:r w:rsidRPr="00AA38F0">
        <w:rPr>
          <w:lang w:val="en-US"/>
        </w:rPr>
        <w:t>See</w:t>
      </w:r>
      <w:r w:rsidR="009B7DCE" w:rsidRPr="00AA38F0">
        <w:rPr>
          <w:lang w:val="en-US"/>
        </w:rPr>
        <w:t xml:space="preserve"> </w:t>
      </w:r>
      <w:r w:rsidR="00D95608">
        <w:rPr>
          <w:lang w:val="en-US"/>
        </w:rPr>
        <w:t>‘</w:t>
      </w:r>
      <w:r w:rsidR="007A1949" w:rsidRPr="00AA38F0">
        <w:rPr>
          <w:lang w:val="en-US"/>
        </w:rPr>
        <w:fldChar w:fldCharType="begin"/>
      </w:r>
      <w:r w:rsidRPr="00AA38F0">
        <w:rPr>
          <w:lang w:val="en-US"/>
        </w:rPr>
        <w:instrText xml:space="preserve"> REF _Ref295389523 \h </w:instrText>
      </w:r>
      <w:r w:rsidR="007A1949" w:rsidRPr="00AA38F0">
        <w:rPr>
          <w:lang w:val="en-US"/>
        </w:rPr>
      </w:r>
      <w:r w:rsidR="007A1949" w:rsidRPr="00AA38F0">
        <w:rPr>
          <w:lang w:val="en-US"/>
        </w:rPr>
        <w:fldChar w:fldCharType="separate"/>
      </w:r>
      <w:r w:rsidR="00400E77" w:rsidRPr="00AA38F0">
        <w:rPr>
          <w:lang w:val="en-US"/>
        </w:rPr>
        <w:t>Folder permissions</w:t>
      </w:r>
      <w:r w:rsidR="007A1949" w:rsidRPr="00AA38F0">
        <w:rPr>
          <w:lang w:val="en-US"/>
        </w:rPr>
        <w:fldChar w:fldCharType="end"/>
      </w:r>
      <w:r w:rsidR="00D95608">
        <w:rPr>
          <w:lang w:val="en-US"/>
        </w:rPr>
        <w:t>’</w:t>
      </w:r>
      <w:r w:rsidRPr="00AA38F0">
        <w:rPr>
          <w:lang w:val="en-US"/>
        </w:rPr>
        <w:t xml:space="preserve"> for more information.</w:t>
      </w:r>
    </w:p>
    <w:p w14:paraId="056237CC" w14:textId="77777777" w:rsidR="003C758B" w:rsidRPr="00AA38F0" w:rsidRDefault="003C758B" w:rsidP="003C758B">
      <w:pPr>
        <w:jc w:val="center"/>
        <w:rPr>
          <w:lang w:val="en-US"/>
        </w:rPr>
      </w:pPr>
      <w:r w:rsidRPr="00AA38F0">
        <w:rPr>
          <w:noProof/>
          <w:lang w:val="en-US" w:eastAsia="en-US"/>
        </w:rPr>
        <w:drawing>
          <wp:inline distT="0" distB="0" distL="0" distR="0" wp14:anchorId="352BBFE9" wp14:editId="6A6E1520">
            <wp:extent cx="1695450" cy="723900"/>
            <wp:effectExtent l="19050" t="19050" r="19050" b="190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695450" cy="723900"/>
                    </a:xfrm>
                    <a:prstGeom prst="rect">
                      <a:avLst/>
                    </a:prstGeom>
                    <a:ln>
                      <a:solidFill>
                        <a:schemeClr val="accent1"/>
                      </a:solidFill>
                    </a:ln>
                  </pic:spPr>
                </pic:pic>
              </a:graphicData>
            </a:graphic>
          </wp:inline>
        </w:drawing>
      </w:r>
    </w:p>
    <w:p w14:paraId="24034B01" w14:textId="6BE7FBE9" w:rsidR="00DF5706" w:rsidRPr="00AA38F0" w:rsidRDefault="00DF5706" w:rsidP="005F52A1">
      <w:pPr>
        <w:pStyle w:val="Heading2"/>
        <w:rPr>
          <w:lang w:val="en-US"/>
        </w:rPr>
      </w:pPr>
      <w:bookmarkStart w:id="83" w:name="_Toc483990941"/>
      <w:r w:rsidRPr="00AA38F0">
        <w:rPr>
          <w:lang w:val="en-US"/>
        </w:rPr>
        <w:t>Multi document functionality</w:t>
      </w:r>
      <w:bookmarkEnd w:id="83"/>
    </w:p>
    <w:p w14:paraId="2D611A30" w14:textId="21EFBB42" w:rsidR="00047DB7" w:rsidRPr="00AA38F0" w:rsidRDefault="00D34CB7" w:rsidP="00047DB7">
      <w:pPr>
        <w:rPr>
          <w:lang w:val="en-US"/>
        </w:rPr>
      </w:pPr>
      <w:r w:rsidRPr="00AA38F0">
        <w:rPr>
          <w:lang w:val="en-US"/>
        </w:rPr>
        <w:t xml:space="preserve">Some commands in the </w:t>
      </w:r>
      <w:r w:rsidR="009B7DCE" w:rsidRPr="00AA38F0">
        <w:rPr>
          <w:lang w:val="en-US"/>
        </w:rPr>
        <w:t>F</w:t>
      </w:r>
      <w:r w:rsidRPr="00AA38F0">
        <w:rPr>
          <w:lang w:val="en-US"/>
        </w:rPr>
        <w:t>ile menu are available when you select multiple folders</w:t>
      </w:r>
      <w:r w:rsidR="00D95608">
        <w:rPr>
          <w:lang w:val="en-US"/>
        </w:rPr>
        <w:t>.</w:t>
      </w:r>
      <w:r w:rsidR="00047DB7" w:rsidRPr="00AA38F0">
        <w:rPr>
          <w:lang w:val="en-US"/>
        </w:rPr>
        <w:t xml:space="preserve"> </w:t>
      </w:r>
    </w:p>
    <w:p w14:paraId="01367F74" w14:textId="523903EE" w:rsidR="00C174C2" w:rsidRPr="00AA38F0" w:rsidRDefault="00C174C2" w:rsidP="00C174C2">
      <w:pPr>
        <w:pStyle w:val="Heading2"/>
        <w:rPr>
          <w:lang w:val="en-US"/>
        </w:rPr>
      </w:pPr>
      <w:bookmarkStart w:id="84" w:name="_Toc483990942"/>
      <w:r w:rsidRPr="00AA38F0">
        <w:rPr>
          <w:lang w:val="en-US"/>
        </w:rPr>
        <w:t>Using shortcuts</w:t>
      </w:r>
      <w:bookmarkEnd w:id="84"/>
    </w:p>
    <w:p w14:paraId="22C43AB7" w14:textId="77777777" w:rsidR="00C174C2" w:rsidRPr="00AA38F0" w:rsidRDefault="00C174C2" w:rsidP="00C174C2">
      <w:pPr>
        <w:rPr>
          <w:lang w:val="en-US"/>
        </w:rPr>
      </w:pPr>
      <w:r w:rsidRPr="00AA38F0">
        <w:rPr>
          <w:lang w:val="en-US"/>
        </w:rPr>
        <w:t>A full list of the shortcuts available:</w:t>
      </w:r>
    </w:p>
    <w:p w14:paraId="5D0D5373" w14:textId="77777777" w:rsidR="00C174C2" w:rsidRPr="00AA38F0" w:rsidRDefault="00C174C2" w:rsidP="00C174C2">
      <w:pPr>
        <w:pStyle w:val="ListParagraph"/>
        <w:numPr>
          <w:ilvl w:val="0"/>
          <w:numId w:val="28"/>
        </w:numPr>
        <w:rPr>
          <w:lang w:val="en-US"/>
        </w:rPr>
      </w:pPr>
      <w:proofErr w:type="spellStart"/>
      <w:r w:rsidRPr="00AA38F0">
        <w:rPr>
          <w:lang w:val="en-US"/>
        </w:rPr>
        <w:t>Ctrl+C</w:t>
      </w:r>
      <w:proofErr w:type="spellEnd"/>
      <w:r w:rsidRPr="00AA38F0">
        <w:rPr>
          <w:lang w:val="en-US"/>
        </w:rPr>
        <w:t>= Copy file/folder</w:t>
      </w:r>
    </w:p>
    <w:p w14:paraId="6347475E" w14:textId="77777777" w:rsidR="00C174C2" w:rsidRPr="00AA38F0" w:rsidRDefault="00C174C2" w:rsidP="00C174C2">
      <w:pPr>
        <w:pStyle w:val="ListParagraph"/>
        <w:numPr>
          <w:ilvl w:val="0"/>
          <w:numId w:val="28"/>
        </w:numPr>
        <w:rPr>
          <w:lang w:val="en-US"/>
        </w:rPr>
      </w:pPr>
      <w:proofErr w:type="spellStart"/>
      <w:r w:rsidRPr="00AA38F0">
        <w:rPr>
          <w:lang w:val="en-US"/>
        </w:rPr>
        <w:t>Ctrl+X</w:t>
      </w:r>
      <w:proofErr w:type="spellEnd"/>
      <w:r w:rsidRPr="00AA38F0">
        <w:rPr>
          <w:lang w:val="en-US"/>
        </w:rPr>
        <w:t>= Cut file/folder</w:t>
      </w:r>
    </w:p>
    <w:p w14:paraId="4089C88D" w14:textId="77777777" w:rsidR="00C174C2" w:rsidRPr="00AA38F0" w:rsidRDefault="00C174C2" w:rsidP="00C174C2">
      <w:pPr>
        <w:pStyle w:val="ListParagraph"/>
        <w:numPr>
          <w:ilvl w:val="0"/>
          <w:numId w:val="28"/>
        </w:numPr>
        <w:rPr>
          <w:lang w:val="en-US"/>
        </w:rPr>
      </w:pPr>
      <w:proofErr w:type="spellStart"/>
      <w:r w:rsidRPr="00AA38F0">
        <w:rPr>
          <w:lang w:val="en-US"/>
        </w:rPr>
        <w:t>Ctrl+V</w:t>
      </w:r>
      <w:proofErr w:type="spellEnd"/>
      <w:r w:rsidRPr="00AA38F0">
        <w:rPr>
          <w:lang w:val="en-US"/>
        </w:rPr>
        <w:t>= Paste file/folder</w:t>
      </w:r>
    </w:p>
    <w:p w14:paraId="00DF962E" w14:textId="77777777" w:rsidR="00E00C26" w:rsidRPr="00AA38F0" w:rsidRDefault="00E00C26" w:rsidP="00E00C26">
      <w:pPr>
        <w:pStyle w:val="ListParagraph"/>
        <w:numPr>
          <w:ilvl w:val="0"/>
          <w:numId w:val="28"/>
        </w:numPr>
        <w:rPr>
          <w:lang w:val="en-US"/>
        </w:rPr>
      </w:pPr>
      <w:proofErr w:type="spellStart"/>
      <w:r w:rsidRPr="00AA38F0">
        <w:rPr>
          <w:lang w:val="en-US"/>
        </w:rPr>
        <w:t>Ctrl+A</w:t>
      </w:r>
      <w:proofErr w:type="spellEnd"/>
      <w:r w:rsidRPr="00AA38F0">
        <w:rPr>
          <w:lang w:val="en-US"/>
        </w:rPr>
        <w:t>= Select All</w:t>
      </w:r>
    </w:p>
    <w:p w14:paraId="1C9104BB" w14:textId="4C385201" w:rsidR="00E00C26" w:rsidRPr="00AA38F0" w:rsidRDefault="00E00C26" w:rsidP="00E00C26">
      <w:pPr>
        <w:pStyle w:val="ListParagraph"/>
        <w:numPr>
          <w:ilvl w:val="0"/>
          <w:numId w:val="28"/>
        </w:numPr>
        <w:rPr>
          <w:lang w:val="en-US"/>
        </w:rPr>
      </w:pPr>
      <w:proofErr w:type="spellStart"/>
      <w:r w:rsidRPr="00AA38F0">
        <w:rPr>
          <w:lang w:val="en-US"/>
        </w:rPr>
        <w:t>Ctrl+Q</w:t>
      </w:r>
      <w:proofErr w:type="spellEnd"/>
      <w:r w:rsidRPr="00AA38F0">
        <w:rPr>
          <w:lang w:val="en-US"/>
        </w:rPr>
        <w:t>= Quit application</w:t>
      </w:r>
    </w:p>
    <w:p w14:paraId="026F3F3F" w14:textId="77777777" w:rsidR="00C174C2" w:rsidRPr="00AA38F0" w:rsidRDefault="00C174C2" w:rsidP="00C174C2">
      <w:pPr>
        <w:pStyle w:val="ListParagraph"/>
        <w:numPr>
          <w:ilvl w:val="0"/>
          <w:numId w:val="28"/>
        </w:numPr>
        <w:rPr>
          <w:lang w:val="en-US"/>
        </w:rPr>
      </w:pPr>
      <w:proofErr w:type="spellStart"/>
      <w:r w:rsidRPr="00AA38F0">
        <w:rPr>
          <w:lang w:val="en-US"/>
        </w:rPr>
        <w:t>Ctrl+F</w:t>
      </w:r>
      <w:proofErr w:type="spellEnd"/>
      <w:r w:rsidRPr="00AA38F0">
        <w:rPr>
          <w:lang w:val="en-US"/>
        </w:rPr>
        <w:t>= Quick</w:t>
      </w:r>
      <w:r w:rsidR="004879AB" w:rsidRPr="00AA38F0">
        <w:rPr>
          <w:lang w:val="en-US"/>
        </w:rPr>
        <w:t xml:space="preserve"> </w:t>
      </w:r>
      <w:r w:rsidRPr="00AA38F0">
        <w:rPr>
          <w:lang w:val="en-US"/>
        </w:rPr>
        <w:t>search in Fred</w:t>
      </w:r>
    </w:p>
    <w:p w14:paraId="00DA138B" w14:textId="77777777" w:rsidR="001B5294" w:rsidRPr="00AA38F0" w:rsidRDefault="001B5294" w:rsidP="001B5294">
      <w:pPr>
        <w:pStyle w:val="ListParagraph"/>
        <w:numPr>
          <w:ilvl w:val="0"/>
          <w:numId w:val="28"/>
        </w:numPr>
        <w:rPr>
          <w:lang w:val="en-US"/>
        </w:rPr>
      </w:pPr>
      <w:proofErr w:type="spellStart"/>
      <w:r w:rsidRPr="00AA38F0">
        <w:rPr>
          <w:lang w:val="en-US"/>
        </w:rPr>
        <w:t>Ctrl+T</w:t>
      </w:r>
      <w:proofErr w:type="spellEnd"/>
      <w:r w:rsidRPr="00AA38F0">
        <w:rPr>
          <w:lang w:val="en-US"/>
        </w:rPr>
        <w:t>= Add new tab</w:t>
      </w:r>
    </w:p>
    <w:p w14:paraId="492C6772" w14:textId="138F79C7" w:rsidR="001B5294" w:rsidRPr="00AA38F0" w:rsidRDefault="001B5294" w:rsidP="001B5294">
      <w:pPr>
        <w:pStyle w:val="ListParagraph"/>
        <w:numPr>
          <w:ilvl w:val="0"/>
          <w:numId w:val="28"/>
        </w:numPr>
        <w:rPr>
          <w:lang w:val="en-US"/>
        </w:rPr>
      </w:pPr>
      <w:proofErr w:type="spellStart"/>
      <w:r w:rsidRPr="00AA38F0">
        <w:rPr>
          <w:lang w:val="en-US"/>
        </w:rPr>
        <w:t>Ctrl+A</w:t>
      </w:r>
      <w:proofErr w:type="spellEnd"/>
      <w:r w:rsidRPr="00AA38F0">
        <w:rPr>
          <w:lang w:val="en-US"/>
        </w:rPr>
        <w:t xml:space="preserve">= Select all objects in the </w:t>
      </w:r>
      <w:r w:rsidR="009B7DCE" w:rsidRPr="00AA38F0">
        <w:rPr>
          <w:lang w:val="en-US"/>
        </w:rPr>
        <w:t>D</w:t>
      </w:r>
      <w:r w:rsidRPr="00AA38F0">
        <w:rPr>
          <w:lang w:val="en-US"/>
        </w:rPr>
        <w:t xml:space="preserve">etail navigation pane or in the </w:t>
      </w:r>
      <w:r w:rsidR="009B7DCE" w:rsidRPr="00AA38F0">
        <w:rPr>
          <w:lang w:val="en-US"/>
        </w:rPr>
        <w:t>D</w:t>
      </w:r>
      <w:r w:rsidRPr="00AA38F0">
        <w:rPr>
          <w:lang w:val="en-US"/>
        </w:rPr>
        <w:t>etails search pane</w:t>
      </w:r>
    </w:p>
    <w:p w14:paraId="47894C20" w14:textId="77777777" w:rsidR="00C174C2" w:rsidRPr="00AA38F0" w:rsidRDefault="00C174C2" w:rsidP="00C174C2">
      <w:pPr>
        <w:pStyle w:val="ListParagraph"/>
        <w:numPr>
          <w:ilvl w:val="0"/>
          <w:numId w:val="28"/>
        </w:numPr>
        <w:rPr>
          <w:lang w:val="en-US"/>
        </w:rPr>
      </w:pPr>
      <w:r w:rsidRPr="00AA38F0">
        <w:rPr>
          <w:lang w:val="en-US"/>
        </w:rPr>
        <w:t>Del= Delete file/folder</w:t>
      </w:r>
    </w:p>
    <w:p w14:paraId="793A3027" w14:textId="77777777" w:rsidR="00C174C2" w:rsidRPr="00AA38F0" w:rsidRDefault="00C174C2" w:rsidP="00C174C2">
      <w:pPr>
        <w:pStyle w:val="ListParagraph"/>
        <w:numPr>
          <w:ilvl w:val="0"/>
          <w:numId w:val="28"/>
        </w:numPr>
        <w:rPr>
          <w:lang w:val="en-US"/>
        </w:rPr>
      </w:pPr>
      <w:r w:rsidRPr="00AA38F0">
        <w:rPr>
          <w:lang w:val="en-US"/>
        </w:rPr>
        <w:t>F2= Rename file/folder</w:t>
      </w:r>
    </w:p>
    <w:p w14:paraId="485641C7" w14:textId="77777777" w:rsidR="00C174C2" w:rsidRPr="00AA38F0" w:rsidRDefault="00C174C2" w:rsidP="00C174C2">
      <w:pPr>
        <w:pStyle w:val="ListParagraph"/>
        <w:numPr>
          <w:ilvl w:val="0"/>
          <w:numId w:val="28"/>
        </w:numPr>
        <w:rPr>
          <w:lang w:val="en-US"/>
        </w:rPr>
      </w:pPr>
      <w:r w:rsidRPr="00AA38F0">
        <w:rPr>
          <w:lang w:val="en-US"/>
        </w:rPr>
        <w:t>Backspace= Previous menu</w:t>
      </w:r>
    </w:p>
    <w:p w14:paraId="302641A4" w14:textId="77777777" w:rsidR="00C174C2" w:rsidRPr="00AA38F0" w:rsidRDefault="00C174C2" w:rsidP="00C174C2">
      <w:pPr>
        <w:pStyle w:val="ListParagraph"/>
        <w:numPr>
          <w:ilvl w:val="0"/>
          <w:numId w:val="28"/>
        </w:numPr>
        <w:rPr>
          <w:lang w:val="en-US"/>
        </w:rPr>
      </w:pPr>
      <w:proofErr w:type="spellStart"/>
      <w:r w:rsidRPr="00AA38F0">
        <w:rPr>
          <w:lang w:val="en-US"/>
        </w:rPr>
        <w:t>Alt+arrow</w:t>
      </w:r>
      <w:proofErr w:type="spellEnd"/>
      <w:r w:rsidRPr="00AA38F0">
        <w:rPr>
          <w:lang w:val="en-US"/>
        </w:rPr>
        <w:t xml:space="preserve"> left= Go to previous menu or submenu</w:t>
      </w:r>
    </w:p>
    <w:p w14:paraId="46B0FBF5" w14:textId="77777777" w:rsidR="00C174C2" w:rsidRPr="00AA38F0" w:rsidRDefault="00C174C2" w:rsidP="00C174C2">
      <w:pPr>
        <w:pStyle w:val="ListParagraph"/>
        <w:numPr>
          <w:ilvl w:val="0"/>
          <w:numId w:val="28"/>
        </w:numPr>
        <w:rPr>
          <w:lang w:val="en-US"/>
        </w:rPr>
      </w:pPr>
      <w:proofErr w:type="spellStart"/>
      <w:r w:rsidRPr="00AA38F0">
        <w:rPr>
          <w:lang w:val="en-US"/>
        </w:rPr>
        <w:t>Alt+arrow</w:t>
      </w:r>
      <w:proofErr w:type="spellEnd"/>
      <w:r w:rsidRPr="00AA38F0">
        <w:rPr>
          <w:lang w:val="en-US"/>
        </w:rPr>
        <w:t xml:space="preserve"> right= Go to next menu or submenu </w:t>
      </w:r>
    </w:p>
    <w:p w14:paraId="0EBEB582" w14:textId="77777777" w:rsidR="004262EB" w:rsidRPr="00AA38F0" w:rsidRDefault="004262EB" w:rsidP="00710C34">
      <w:pPr>
        <w:pStyle w:val="Heading1"/>
        <w:rPr>
          <w:lang w:val="en-US"/>
        </w:rPr>
      </w:pPr>
      <w:bookmarkStart w:id="85" w:name="_Ref386180764"/>
      <w:bookmarkStart w:id="86" w:name="_Ref386180765"/>
      <w:bookmarkStart w:id="87" w:name="_Ref386180767"/>
      <w:bookmarkStart w:id="88" w:name="_Ref386180768"/>
      <w:bookmarkStart w:id="89" w:name="_Ref386180769"/>
      <w:bookmarkStart w:id="90" w:name="_Toc483990943"/>
      <w:bookmarkStart w:id="91" w:name="_Ref295335865"/>
      <w:bookmarkStart w:id="92" w:name="_Ref295335873"/>
      <w:r w:rsidRPr="00AA38F0">
        <w:rPr>
          <w:lang w:val="en-US"/>
        </w:rPr>
        <w:lastRenderedPageBreak/>
        <w:t>Handling metadata</w:t>
      </w:r>
      <w:bookmarkEnd w:id="85"/>
      <w:bookmarkEnd w:id="86"/>
      <w:bookmarkEnd w:id="87"/>
      <w:bookmarkEnd w:id="88"/>
      <w:bookmarkEnd w:id="89"/>
      <w:bookmarkEnd w:id="90"/>
    </w:p>
    <w:p w14:paraId="4545E4FD" w14:textId="610FD5BD" w:rsidR="004262EB" w:rsidRPr="00AA38F0" w:rsidRDefault="00BA1A18" w:rsidP="004262EB">
      <w:pPr>
        <w:pStyle w:val="Heading2"/>
        <w:rPr>
          <w:lang w:val="en-US"/>
        </w:rPr>
      </w:pPr>
      <w:bookmarkStart w:id="93" w:name="_Toc483990944"/>
      <w:r>
        <w:rPr>
          <w:lang w:val="en-US"/>
        </w:rPr>
        <w:t>Viewing metadata</w:t>
      </w:r>
      <w:r w:rsidR="004262EB" w:rsidRPr="00AA38F0">
        <w:rPr>
          <w:lang w:val="en-US"/>
        </w:rPr>
        <w:t xml:space="preserve"> of folders</w:t>
      </w:r>
      <w:bookmarkEnd w:id="93"/>
    </w:p>
    <w:p w14:paraId="256E908F" w14:textId="0D5EDB87" w:rsidR="004262EB" w:rsidRPr="00AA38F0" w:rsidRDefault="004262EB" w:rsidP="004262EB">
      <w:pPr>
        <w:rPr>
          <w:lang w:val="en-US"/>
        </w:rPr>
      </w:pPr>
      <w:r w:rsidRPr="00AA38F0">
        <w:rPr>
          <w:lang w:val="en-US"/>
        </w:rPr>
        <w:t xml:space="preserve">You can view the metadata linked to a folder in the Metadata pane. The metadata appears when you select a folder in the </w:t>
      </w:r>
      <w:r w:rsidR="003A7B5C" w:rsidRPr="00AA38F0">
        <w:rPr>
          <w:lang w:val="en-US"/>
        </w:rPr>
        <w:t>N</w:t>
      </w:r>
      <w:r w:rsidRPr="00AA38F0">
        <w:rPr>
          <w:lang w:val="en-US"/>
        </w:rPr>
        <w:t xml:space="preserve">avigation pane or in the </w:t>
      </w:r>
      <w:r w:rsidR="003A7B5C" w:rsidRPr="00AA38F0">
        <w:rPr>
          <w:lang w:val="en-US"/>
        </w:rPr>
        <w:t>D</w:t>
      </w:r>
      <w:r w:rsidRPr="00AA38F0">
        <w:rPr>
          <w:lang w:val="en-US"/>
        </w:rPr>
        <w:t>etails pane.</w:t>
      </w:r>
    </w:p>
    <w:p w14:paraId="1DAC7ED7" w14:textId="343EF90E" w:rsidR="004262EB" w:rsidRPr="00AA38F0" w:rsidRDefault="00046046" w:rsidP="004262EB">
      <w:pPr>
        <w:jc w:val="center"/>
        <w:rPr>
          <w:lang w:val="en-US"/>
        </w:rPr>
      </w:pPr>
      <w:r>
        <w:rPr>
          <w:noProof/>
        </w:rPr>
        <w:drawing>
          <wp:inline distT="0" distB="0" distL="0" distR="0" wp14:anchorId="6EE55AE3" wp14:editId="096D07EC">
            <wp:extent cx="6192520" cy="3089275"/>
            <wp:effectExtent l="152400" t="152400" r="360680" b="358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92520" cy="3089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8ABD1E" w14:textId="4BF7CEC7" w:rsidR="004262EB" w:rsidRPr="00AA38F0" w:rsidRDefault="00BA1A18" w:rsidP="004262EB">
      <w:pPr>
        <w:pStyle w:val="Heading2"/>
        <w:rPr>
          <w:lang w:val="en-US"/>
        </w:rPr>
      </w:pPr>
      <w:bookmarkStart w:id="94" w:name="_Toc386179860"/>
      <w:bookmarkStart w:id="95" w:name="_Toc483990945"/>
      <w:r>
        <w:rPr>
          <w:lang w:val="en-US"/>
        </w:rPr>
        <w:t>Edit metadata</w:t>
      </w:r>
      <w:r w:rsidR="004262EB" w:rsidRPr="00AA38F0">
        <w:rPr>
          <w:lang w:val="en-US"/>
        </w:rPr>
        <w:t xml:space="preserve"> of folders</w:t>
      </w:r>
      <w:bookmarkEnd w:id="94"/>
      <w:bookmarkEnd w:id="95"/>
    </w:p>
    <w:p w14:paraId="4E861EE2" w14:textId="0EADA282" w:rsidR="004262EB" w:rsidRPr="00AA38F0" w:rsidRDefault="004262EB" w:rsidP="004262EB">
      <w:pPr>
        <w:pStyle w:val="ListParagraph"/>
        <w:numPr>
          <w:ilvl w:val="0"/>
          <w:numId w:val="15"/>
        </w:numPr>
        <w:rPr>
          <w:lang w:val="en-US"/>
        </w:rPr>
      </w:pPr>
      <w:r w:rsidRPr="00AA38F0">
        <w:rPr>
          <w:lang w:val="en-US"/>
        </w:rPr>
        <w:t xml:space="preserve">To edit the metadata fields of a folder, click “Edit Metadata” in the </w:t>
      </w:r>
      <w:r w:rsidR="003A7B5C" w:rsidRPr="00AA38F0">
        <w:rPr>
          <w:lang w:val="en-US"/>
        </w:rPr>
        <w:t>M</w:t>
      </w:r>
      <w:r w:rsidRPr="00AA38F0">
        <w:rPr>
          <w:lang w:val="en-US"/>
        </w:rPr>
        <w:t>etadata pane.</w:t>
      </w:r>
    </w:p>
    <w:p w14:paraId="0A5BAF07" w14:textId="47A6506C" w:rsidR="004262EB" w:rsidRPr="00AA38F0" w:rsidRDefault="00870DDB" w:rsidP="004262EB">
      <w:pPr>
        <w:jc w:val="center"/>
        <w:rPr>
          <w:lang w:val="en-US"/>
        </w:rPr>
      </w:pPr>
      <w:r>
        <w:rPr>
          <w:noProof/>
          <w:lang w:val="en-US" w:eastAsia="en-US"/>
        </w:rPr>
        <w:drawing>
          <wp:inline distT="0" distB="0" distL="0" distR="0" wp14:anchorId="6DDFA6D5" wp14:editId="579A4B00">
            <wp:extent cx="1962150" cy="676275"/>
            <wp:effectExtent l="19050" t="19050" r="19050" b="2857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pic:spPr>
                </pic:pic>
              </a:graphicData>
            </a:graphic>
          </wp:inline>
        </w:drawing>
      </w:r>
      <w:r w:rsidR="007B2AAC" w:rsidRPr="00AA38F0">
        <w:rPr>
          <w:lang w:val="en-US" w:eastAsia="nl-BE"/>
        </w:rPr>
        <w:t xml:space="preserve"> </w:t>
      </w:r>
      <w:r w:rsidR="004262EB" w:rsidRPr="00AA38F0">
        <w:rPr>
          <w:lang w:val="en-US"/>
        </w:rPr>
        <w:tab/>
      </w:r>
      <w:r w:rsidR="004262EB" w:rsidRPr="00AA38F0">
        <w:rPr>
          <w:noProof/>
          <w:lang w:val="en-US" w:eastAsia="en-US"/>
        </w:rPr>
        <w:drawing>
          <wp:inline distT="0" distB="0" distL="0" distR="0" wp14:anchorId="52BF8AB9" wp14:editId="1939BD84">
            <wp:extent cx="950400" cy="626400"/>
            <wp:effectExtent l="0" t="0" r="2540" b="254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pic:spPr>
                </pic:pic>
              </a:graphicData>
            </a:graphic>
          </wp:inline>
        </w:drawing>
      </w:r>
    </w:p>
    <w:p w14:paraId="7A565ABC" w14:textId="77777777" w:rsidR="004262EB" w:rsidRPr="00AA38F0" w:rsidRDefault="004262EB" w:rsidP="004262EB">
      <w:pPr>
        <w:rPr>
          <w:lang w:val="en-US"/>
        </w:rPr>
      </w:pPr>
    </w:p>
    <w:p w14:paraId="0D95DDF6" w14:textId="77777777" w:rsidR="006D0CFB" w:rsidRDefault="006D0CFB">
      <w:pPr>
        <w:spacing w:after="200" w:line="276" w:lineRule="auto"/>
        <w:rPr>
          <w:rFonts w:asciiTheme="majorHAnsi" w:hAnsiTheme="majorHAnsi"/>
          <w:caps/>
          <w:color w:val="5E878F"/>
          <w:spacing w:val="20"/>
          <w:sz w:val="28"/>
          <w:szCs w:val="28"/>
          <w:lang w:val="en-US"/>
        </w:rPr>
      </w:pPr>
      <w:bookmarkStart w:id="96" w:name="_Toc483990946"/>
      <w:r>
        <w:rPr>
          <w:lang w:val="en-US"/>
        </w:rPr>
        <w:br w:type="page"/>
      </w:r>
    </w:p>
    <w:p w14:paraId="5DE3CB2B" w14:textId="316512FA" w:rsidR="004262EB" w:rsidRPr="00AA38F0" w:rsidRDefault="004262EB" w:rsidP="004262EB">
      <w:pPr>
        <w:pStyle w:val="Heading2"/>
        <w:rPr>
          <w:lang w:val="en-US"/>
        </w:rPr>
      </w:pPr>
      <w:r w:rsidRPr="00AA38F0">
        <w:rPr>
          <w:lang w:val="en-US"/>
        </w:rPr>
        <w:lastRenderedPageBreak/>
        <w:t xml:space="preserve">Viewing Document </w:t>
      </w:r>
      <w:r w:rsidR="00BA1A18">
        <w:rPr>
          <w:lang w:val="en-US"/>
        </w:rPr>
        <w:t>metadata</w:t>
      </w:r>
      <w:bookmarkEnd w:id="96"/>
    </w:p>
    <w:p w14:paraId="06F6079E" w14:textId="39B86C24" w:rsidR="004262EB" w:rsidRPr="00AA38F0" w:rsidRDefault="004262EB" w:rsidP="004262EB">
      <w:pPr>
        <w:rPr>
          <w:lang w:val="en-US"/>
        </w:rPr>
      </w:pPr>
      <w:r w:rsidRPr="00AA38F0">
        <w:rPr>
          <w:lang w:val="en-US"/>
        </w:rPr>
        <w:t xml:space="preserve">Metadata of files and folders are presented in the Metadata pane. As you scroll through the list, data in the </w:t>
      </w:r>
      <w:r w:rsidR="003A7B5C" w:rsidRPr="00AA38F0">
        <w:rPr>
          <w:lang w:val="en-US"/>
        </w:rPr>
        <w:t>M</w:t>
      </w:r>
      <w:r w:rsidRPr="00AA38F0">
        <w:rPr>
          <w:lang w:val="en-US"/>
        </w:rPr>
        <w:t>etadata pane will be updated.</w:t>
      </w:r>
    </w:p>
    <w:p w14:paraId="3BD5C5E1" w14:textId="77777777" w:rsidR="002A2C55" w:rsidRDefault="006E10DF" w:rsidP="006D0CFB">
      <w:pPr>
        <w:rPr>
          <w:lang w:val="en-US" w:eastAsia="nl-BE"/>
        </w:rPr>
      </w:pPr>
      <w:r>
        <w:rPr>
          <w:noProof/>
        </w:rPr>
        <w:drawing>
          <wp:inline distT="0" distB="0" distL="0" distR="0" wp14:anchorId="78FF1E04" wp14:editId="7C618DCB">
            <wp:extent cx="6144812" cy="3282862"/>
            <wp:effectExtent l="152400" t="152400" r="370840" b="3562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46452" cy="32837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5B833" w14:textId="6960A639" w:rsidR="004262EB" w:rsidRPr="00AA38F0" w:rsidRDefault="004262EB" w:rsidP="006D0CFB">
      <w:pPr>
        <w:rPr>
          <w:lang w:val="en-US" w:eastAsia="nl-BE"/>
        </w:rPr>
      </w:pPr>
      <w:r w:rsidRPr="00AA38F0">
        <w:rPr>
          <w:lang w:val="en-US" w:eastAsia="nl-BE"/>
        </w:rPr>
        <w:t>In the example above</w:t>
      </w:r>
      <w:r w:rsidR="003A7B5C" w:rsidRPr="00AA38F0">
        <w:rPr>
          <w:lang w:val="en-US" w:eastAsia="nl-BE"/>
        </w:rPr>
        <w:t>,</w:t>
      </w:r>
      <w:r w:rsidRPr="00AA38F0">
        <w:rPr>
          <w:lang w:val="en-US" w:eastAsia="nl-BE"/>
        </w:rPr>
        <w:t xml:space="preserve"> you will see that this </w:t>
      </w:r>
      <w:r w:rsidR="003A7B5C" w:rsidRPr="00AA38F0">
        <w:rPr>
          <w:lang w:val="en-US" w:eastAsia="nl-BE"/>
        </w:rPr>
        <w:t>d</w:t>
      </w:r>
      <w:r w:rsidRPr="00AA38F0">
        <w:rPr>
          <w:lang w:val="en-US" w:eastAsia="nl-BE"/>
        </w:rPr>
        <w:t>ocument type is a “Project”</w:t>
      </w:r>
      <w:r w:rsidR="003A7B5C" w:rsidRPr="00AA38F0">
        <w:rPr>
          <w:lang w:val="en-US" w:eastAsia="nl-BE"/>
        </w:rPr>
        <w:t>,</w:t>
      </w:r>
      <w:r w:rsidRPr="00AA38F0">
        <w:rPr>
          <w:lang w:val="en-US" w:eastAsia="nl-BE"/>
        </w:rPr>
        <w:t xml:space="preserve"> which has the standard metadata field (creation date, creator, </w:t>
      </w:r>
      <w:r w:rsidR="003A7B5C" w:rsidRPr="00AA38F0">
        <w:rPr>
          <w:lang w:val="en-US" w:eastAsia="nl-BE"/>
        </w:rPr>
        <w:t>etc</w:t>
      </w:r>
      <w:r w:rsidR="00DC14FF">
        <w:rPr>
          <w:lang w:val="en-US" w:eastAsia="nl-BE"/>
        </w:rPr>
        <w:t>.</w:t>
      </w:r>
      <w:r w:rsidR="003A7B5C" w:rsidRPr="00AA38F0">
        <w:rPr>
          <w:lang w:val="en-US" w:eastAsia="nl-BE"/>
        </w:rPr>
        <w:t xml:space="preserve">) </w:t>
      </w:r>
      <w:r w:rsidRPr="00AA38F0">
        <w:rPr>
          <w:lang w:val="en-US" w:eastAsia="nl-BE"/>
        </w:rPr>
        <w:t>and some specific metadata fields</w:t>
      </w:r>
      <w:r w:rsidR="003A7B5C" w:rsidRPr="00AA38F0">
        <w:rPr>
          <w:lang w:val="en-US" w:eastAsia="nl-BE"/>
        </w:rPr>
        <w:t xml:space="preserve"> </w:t>
      </w:r>
      <w:r w:rsidRPr="00AA38F0">
        <w:rPr>
          <w:lang w:val="en-US" w:eastAsia="nl-BE"/>
        </w:rPr>
        <w:t>(project name, customer name,</w:t>
      </w:r>
      <w:r w:rsidR="003A7B5C" w:rsidRPr="00AA38F0">
        <w:rPr>
          <w:lang w:val="en-US" w:eastAsia="nl-BE"/>
        </w:rPr>
        <w:t xml:space="preserve"> etc</w:t>
      </w:r>
      <w:r w:rsidR="00DC14FF">
        <w:rPr>
          <w:lang w:val="en-US" w:eastAsia="nl-BE"/>
        </w:rPr>
        <w:t>.</w:t>
      </w:r>
      <w:r w:rsidRPr="00AA38F0">
        <w:rPr>
          <w:lang w:val="en-US" w:eastAsia="nl-BE"/>
        </w:rPr>
        <w:t>).</w:t>
      </w:r>
    </w:p>
    <w:p w14:paraId="6B485B02" w14:textId="5E5FD949" w:rsidR="004262EB" w:rsidRPr="00AA38F0" w:rsidRDefault="00BA1A18" w:rsidP="004262EB">
      <w:pPr>
        <w:pStyle w:val="Heading2"/>
        <w:rPr>
          <w:lang w:val="en-US"/>
        </w:rPr>
      </w:pPr>
      <w:bookmarkStart w:id="97" w:name="_Toc483990947"/>
      <w:r>
        <w:rPr>
          <w:lang w:val="en-US"/>
        </w:rPr>
        <w:t>Edit Document metadata</w:t>
      </w:r>
      <w:r w:rsidR="00E85FD9">
        <w:rPr>
          <w:lang w:val="en-US"/>
        </w:rPr>
        <w:t xml:space="preserve"> (enhancement)</w:t>
      </w:r>
      <w:bookmarkEnd w:id="97"/>
    </w:p>
    <w:p w14:paraId="51D85DCD" w14:textId="11A6B376" w:rsidR="004262EB" w:rsidRPr="00AA38F0" w:rsidRDefault="004262EB" w:rsidP="004262EB">
      <w:pPr>
        <w:rPr>
          <w:lang w:val="en-US"/>
        </w:rPr>
      </w:pPr>
      <w:r w:rsidRPr="00AA38F0">
        <w:rPr>
          <w:lang w:val="en-US"/>
        </w:rPr>
        <w:t xml:space="preserve">“Edit Metadata” will open </w:t>
      </w:r>
      <w:r w:rsidR="000F22F3" w:rsidRPr="00AA38F0">
        <w:rPr>
          <w:lang w:val="en-US"/>
        </w:rPr>
        <w:t>a</w:t>
      </w:r>
      <w:r w:rsidRPr="00AA38F0">
        <w:rPr>
          <w:lang w:val="en-US"/>
        </w:rPr>
        <w:t xml:space="preserve"> window to edit the metadata field values. You can </w:t>
      </w:r>
      <w:r w:rsidR="000F22F3" w:rsidRPr="00AA38F0">
        <w:rPr>
          <w:lang w:val="en-US"/>
        </w:rPr>
        <w:t xml:space="preserve">perform edits such as adding </w:t>
      </w:r>
      <w:r w:rsidRPr="00AA38F0">
        <w:rPr>
          <w:lang w:val="en-US"/>
        </w:rPr>
        <w:t xml:space="preserve">further detail </w:t>
      </w:r>
      <w:r w:rsidR="000F22F3" w:rsidRPr="00AA38F0">
        <w:rPr>
          <w:lang w:val="en-US"/>
        </w:rPr>
        <w:t xml:space="preserve">to </w:t>
      </w:r>
      <w:r w:rsidRPr="00AA38F0">
        <w:rPr>
          <w:lang w:val="en-US"/>
        </w:rPr>
        <w:t>the document type and/or add</w:t>
      </w:r>
      <w:r w:rsidR="002B6D45">
        <w:rPr>
          <w:lang w:val="en-US"/>
        </w:rPr>
        <w:t>ing</w:t>
      </w:r>
      <w:r w:rsidRPr="00AA38F0">
        <w:rPr>
          <w:lang w:val="en-US"/>
        </w:rPr>
        <w:t xml:space="preserve"> additional optional metadata groups. These steps are described in </w:t>
      </w:r>
      <w:r w:rsidR="00B26F64">
        <w:rPr>
          <w:lang w:val="en-US"/>
        </w:rPr>
        <w:t>‘</w:t>
      </w:r>
      <w:r w:rsidRPr="00AA38F0">
        <w:rPr>
          <w:lang w:val="en-US"/>
        </w:rPr>
        <w:fldChar w:fldCharType="begin"/>
      </w:r>
      <w:r w:rsidRPr="00AA38F0">
        <w:rPr>
          <w:lang w:val="en-US"/>
        </w:rPr>
        <w:instrText xml:space="preserve"> REF _Ref254104884 \h  \* MERGEFORMAT </w:instrText>
      </w:r>
      <w:r w:rsidRPr="00AA38F0">
        <w:rPr>
          <w:lang w:val="en-US"/>
        </w:rPr>
      </w:r>
      <w:r w:rsidRPr="00AA38F0">
        <w:rPr>
          <w:lang w:val="en-US"/>
        </w:rPr>
        <w:fldChar w:fldCharType="separate"/>
      </w:r>
      <w:r w:rsidR="00400E77" w:rsidRPr="00AA38F0">
        <w:rPr>
          <w:lang w:val="en-US"/>
        </w:rPr>
        <w:t>Uploading file</w:t>
      </w:r>
      <w:r w:rsidRPr="00AA38F0">
        <w:rPr>
          <w:lang w:val="en-US"/>
        </w:rPr>
        <w:fldChar w:fldCharType="end"/>
      </w:r>
      <w:r w:rsidR="00B26F64">
        <w:rPr>
          <w:lang w:val="en-US"/>
        </w:rPr>
        <w:t>’</w:t>
      </w:r>
      <w:r w:rsidRPr="00AA38F0">
        <w:rPr>
          <w:lang w:val="en-US"/>
        </w:rPr>
        <w:t>.</w:t>
      </w:r>
    </w:p>
    <w:p w14:paraId="749367E6" w14:textId="754EA048" w:rsidR="004262EB" w:rsidRPr="00AA38F0" w:rsidRDefault="00642446" w:rsidP="004262EB">
      <w:pPr>
        <w:jc w:val="center"/>
        <w:rPr>
          <w:lang w:val="en-US"/>
        </w:rPr>
      </w:pPr>
      <w:r>
        <w:rPr>
          <w:noProof/>
          <w:lang w:val="en-US" w:eastAsia="nl-BE"/>
        </w:rPr>
        <w:drawing>
          <wp:inline distT="0" distB="0" distL="0" distR="0" wp14:anchorId="360B9928" wp14:editId="782374FC">
            <wp:extent cx="1971675" cy="628650"/>
            <wp:effectExtent l="19050" t="19050" r="28575" b="190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pic:spPr>
                </pic:pic>
              </a:graphicData>
            </a:graphic>
          </wp:inline>
        </w:drawing>
      </w:r>
      <w:r w:rsidR="007B2AAC" w:rsidRPr="00AA38F0">
        <w:rPr>
          <w:lang w:val="en-US" w:eastAsia="nl-BE"/>
        </w:rPr>
        <w:t xml:space="preserve"> </w:t>
      </w:r>
      <w:r w:rsidR="004262EB" w:rsidRPr="00AA38F0">
        <w:rPr>
          <w:lang w:val="en-US"/>
        </w:rPr>
        <w:tab/>
      </w:r>
      <w:r w:rsidR="004262EB" w:rsidRPr="00AA38F0">
        <w:rPr>
          <w:noProof/>
          <w:lang w:val="en-US" w:eastAsia="en-US"/>
        </w:rPr>
        <w:drawing>
          <wp:inline distT="0" distB="0" distL="0" distR="0" wp14:anchorId="2808E98B" wp14:editId="78F447DE">
            <wp:extent cx="1954800" cy="2448000"/>
            <wp:effectExtent l="0" t="0" r="7620" b="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1954800" cy="2448000"/>
                    </a:xfrm>
                    <a:prstGeom prst="rect">
                      <a:avLst/>
                    </a:prstGeom>
                    <a:noFill/>
                    <a:ln>
                      <a:noFill/>
                    </a:ln>
                  </pic:spPr>
                </pic:pic>
              </a:graphicData>
            </a:graphic>
          </wp:inline>
        </w:drawing>
      </w:r>
    </w:p>
    <w:p w14:paraId="47E3DE2C" w14:textId="1169F67B" w:rsidR="00E85FD9" w:rsidRDefault="00E85FD9" w:rsidP="004262EB">
      <w:pPr>
        <w:rPr>
          <w:lang w:val="en-US"/>
        </w:rPr>
      </w:pPr>
      <w:r>
        <w:rPr>
          <w:lang w:val="en-US"/>
        </w:rPr>
        <w:lastRenderedPageBreak/>
        <w:t>There are multiple metadata field types:</w:t>
      </w:r>
    </w:p>
    <w:p w14:paraId="292176F2" w14:textId="7F8D0F4D" w:rsidR="00E85FD9" w:rsidRDefault="00E85FD9" w:rsidP="00E85FD9">
      <w:pPr>
        <w:pStyle w:val="ListParagraph"/>
        <w:numPr>
          <w:ilvl w:val="0"/>
          <w:numId w:val="28"/>
        </w:numPr>
        <w:rPr>
          <w:lang w:val="en-US"/>
        </w:rPr>
      </w:pPr>
      <w:r>
        <w:rPr>
          <w:lang w:val="en-US"/>
        </w:rPr>
        <w:t>Text fields</w:t>
      </w:r>
    </w:p>
    <w:p w14:paraId="6190FD53" w14:textId="39E661E9" w:rsidR="00E85FD9" w:rsidRDefault="00E85FD9" w:rsidP="00E85FD9">
      <w:pPr>
        <w:pStyle w:val="ListParagraph"/>
        <w:numPr>
          <w:ilvl w:val="0"/>
          <w:numId w:val="28"/>
        </w:numPr>
        <w:rPr>
          <w:lang w:val="en-US"/>
        </w:rPr>
      </w:pPr>
      <w:r>
        <w:rPr>
          <w:lang w:val="en-US"/>
        </w:rPr>
        <w:t>Date fields</w:t>
      </w:r>
    </w:p>
    <w:p w14:paraId="5646FB6A" w14:textId="08BFC2B2" w:rsidR="00E85FD9" w:rsidRDefault="00E85FD9" w:rsidP="00E85FD9">
      <w:pPr>
        <w:pStyle w:val="ListParagraph"/>
        <w:numPr>
          <w:ilvl w:val="0"/>
          <w:numId w:val="28"/>
        </w:numPr>
        <w:rPr>
          <w:lang w:val="en-US"/>
        </w:rPr>
      </w:pPr>
      <w:r>
        <w:rPr>
          <w:lang w:val="en-US"/>
        </w:rPr>
        <w:t>Category fields: the category picker includes a filter.</w:t>
      </w:r>
    </w:p>
    <w:p w14:paraId="473FB587" w14:textId="48CDB0EB" w:rsidR="00E85FD9" w:rsidRDefault="004A5C5E" w:rsidP="00E85FD9">
      <w:pPr>
        <w:jc w:val="center"/>
        <w:rPr>
          <w:lang w:val="en-US"/>
        </w:rPr>
      </w:pPr>
      <w:r>
        <w:rPr>
          <w:noProof/>
          <w:lang w:val="en-US"/>
        </w:rPr>
        <w:drawing>
          <wp:inline distT="0" distB="0" distL="0" distR="0" wp14:anchorId="5089E7ED" wp14:editId="655D5689">
            <wp:extent cx="2113915" cy="3093720"/>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13915" cy="3093720"/>
                    </a:xfrm>
                    <a:prstGeom prst="rect">
                      <a:avLst/>
                    </a:prstGeom>
                    <a:noFill/>
                    <a:ln>
                      <a:noFill/>
                    </a:ln>
                  </pic:spPr>
                </pic:pic>
              </a:graphicData>
            </a:graphic>
          </wp:inline>
        </w:drawing>
      </w:r>
    </w:p>
    <w:p w14:paraId="4F9B919F" w14:textId="2D5C12FD" w:rsidR="005F3C1D" w:rsidRDefault="005F3C1D" w:rsidP="005F3C1D">
      <w:pPr>
        <w:pStyle w:val="ListParagraph"/>
        <w:numPr>
          <w:ilvl w:val="0"/>
          <w:numId w:val="28"/>
        </w:numPr>
        <w:rPr>
          <w:lang w:val="en-US"/>
        </w:rPr>
      </w:pPr>
      <w:r>
        <w:rPr>
          <w:lang w:val="en-US"/>
        </w:rPr>
        <w:t>Authority picker: selecting a user or a group</w:t>
      </w:r>
    </w:p>
    <w:p w14:paraId="36D6CC78" w14:textId="37F2AF68" w:rsidR="005C524E" w:rsidRPr="00AA38F0" w:rsidRDefault="00BA1A18" w:rsidP="004262EB">
      <w:pPr>
        <w:pStyle w:val="Heading2"/>
        <w:rPr>
          <w:lang w:val="en-US"/>
        </w:rPr>
      </w:pPr>
      <w:bookmarkStart w:id="98" w:name="_Toc483990948"/>
      <w:r>
        <w:rPr>
          <w:lang w:val="en-US"/>
        </w:rPr>
        <w:t>Auto completion of metadata</w:t>
      </w:r>
      <w:r w:rsidR="005C524E" w:rsidRPr="00AA38F0">
        <w:rPr>
          <w:lang w:val="en-US"/>
        </w:rPr>
        <w:t xml:space="preserve"> values (SOLR</w:t>
      </w:r>
      <w:r w:rsidR="001A7ACC" w:rsidRPr="00AA38F0">
        <w:rPr>
          <w:lang w:val="en-US"/>
        </w:rPr>
        <w:t>)</w:t>
      </w:r>
      <w:bookmarkEnd w:id="98"/>
    </w:p>
    <w:p w14:paraId="696EE5F7" w14:textId="7AED7071" w:rsidR="005C524E" w:rsidRPr="00AA38F0" w:rsidRDefault="005C524E" w:rsidP="005C524E">
      <w:pPr>
        <w:rPr>
          <w:lang w:val="en-US"/>
        </w:rPr>
      </w:pPr>
      <w:r w:rsidRPr="00AA38F0">
        <w:rPr>
          <w:lang w:val="en-US"/>
        </w:rPr>
        <w:t xml:space="preserve">When the Alfresco server is using SOLR indexing, </w:t>
      </w:r>
      <w:r w:rsidR="00711EF5" w:rsidRPr="00AA38F0">
        <w:rPr>
          <w:lang w:val="en-US"/>
        </w:rPr>
        <w:t>you</w:t>
      </w:r>
      <w:r w:rsidRPr="00AA38F0">
        <w:rPr>
          <w:lang w:val="en-US"/>
        </w:rPr>
        <w:t xml:space="preserve"> can activate the text metadata field to </w:t>
      </w:r>
      <w:r w:rsidR="00711EF5" w:rsidRPr="00AA38F0">
        <w:rPr>
          <w:lang w:val="en-US"/>
        </w:rPr>
        <w:t xml:space="preserve">enable </w:t>
      </w:r>
      <w:r w:rsidRPr="00AA38F0">
        <w:rPr>
          <w:lang w:val="en-US"/>
        </w:rPr>
        <w:t xml:space="preserve">auto completion </w:t>
      </w:r>
      <w:r w:rsidR="00B26F64" w:rsidRPr="00AA38F0">
        <w:rPr>
          <w:lang w:val="en-US"/>
        </w:rPr>
        <w:t>behavior</w:t>
      </w:r>
      <w:r w:rsidRPr="00AA38F0">
        <w:rPr>
          <w:lang w:val="en-US"/>
        </w:rPr>
        <w:t xml:space="preserve">. </w:t>
      </w:r>
      <w:r w:rsidR="00711EF5" w:rsidRPr="00AA38F0">
        <w:rPr>
          <w:lang w:val="en-US"/>
        </w:rPr>
        <w:t xml:space="preserve">Then, while </w:t>
      </w:r>
      <w:r w:rsidRPr="00AA38F0">
        <w:rPr>
          <w:lang w:val="en-US"/>
        </w:rPr>
        <w:t>you are typing, Fred will suggest possible values that fit the text you are typing. As you narrow down the options whil</w:t>
      </w:r>
      <w:r w:rsidR="00711EF5" w:rsidRPr="00AA38F0">
        <w:rPr>
          <w:lang w:val="en-US"/>
        </w:rPr>
        <w:t>st</w:t>
      </w:r>
      <w:r w:rsidRPr="00AA38F0">
        <w:rPr>
          <w:lang w:val="en-US"/>
        </w:rPr>
        <w:t xml:space="preserve"> </w:t>
      </w:r>
      <w:r w:rsidR="00711EF5" w:rsidRPr="00AA38F0">
        <w:rPr>
          <w:lang w:val="en-US"/>
        </w:rPr>
        <w:t xml:space="preserve">continuing to </w:t>
      </w:r>
      <w:r w:rsidRPr="00AA38F0">
        <w:rPr>
          <w:lang w:val="en-US"/>
        </w:rPr>
        <w:t>typ</w:t>
      </w:r>
      <w:r w:rsidR="00711EF5" w:rsidRPr="00AA38F0">
        <w:rPr>
          <w:lang w:val="en-US"/>
        </w:rPr>
        <w:t>e</w:t>
      </w:r>
      <w:r w:rsidRPr="00AA38F0">
        <w:rPr>
          <w:lang w:val="en-US"/>
        </w:rPr>
        <w:t>, you can select</w:t>
      </w:r>
      <w:r w:rsidR="00711EF5" w:rsidRPr="00AA38F0">
        <w:rPr>
          <w:lang w:val="en-US"/>
        </w:rPr>
        <w:t>,</w:t>
      </w:r>
      <w:r w:rsidRPr="00AA38F0">
        <w:rPr>
          <w:lang w:val="en-US"/>
        </w:rPr>
        <w:t xml:space="preserve"> with </w:t>
      </w:r>
      <w:r w:rsidR="00711EF5" w:rsidRPr="00AA38F0">
        <w:rPr>
          <w:lang w:val="en-US"/>
        </w:rPr>
        <w:t xml:space="preserve">either </w:t>
      </w:r>
      <w:r w:rsidRPr="00AA38F0">
        <w:rPr>
          <w:lang w:val="en-US"/>
        </w:rPr>
        <w:t>the mouse or with the keyboard arrows</w:t>
      </w:r>
      <w:r w:rsidR="00711EF5" w:rsidRPr="00AA38F0">
        <w:rPr>
          <w:lang w:val="en-US"/>
        </w:rPr>
        <w:t>,</w:t>
      </w:r>
      <w:r w:rsidRPr="00AA38F0">
        <w:rPr>
          <w:lang w:val="en-US"/>
        </w:rPr>
        <w:t xml:space="preserve"> the correct value</w:t>
      </w:r>
      <w:r w:rsidR="002B6D45">
        <w:rPr>
          <w:lang w:val="en-US"/>
        </w:rPr>
        <w:t>,</w:t>
      </w:r>
      <w:r w:rsidRPr="00AA38F0">
        <w:rPr>
          <w:lang w:val="en-US"/>
        </w:rPr>
        <w:t xml:space="preserve"> and move to the next field.</w:t>
      </w:r>
    </w:p>
    <w:p w14:paraId="5E7934C8" w14:textId="0689BFFC" w:rsidR="005C524E" w:rsidRPr="00AA38F0" w:rsidRDefault="00FC1C1B" w:rsidP="005C524E">
      <w:pPr>
        <w:rPr>
          <w:lang w:val="en-US"/>
        </w:rPr>
      </w:pPr>
      <w:r>
        <w:rPr>
          <w:noProof/>
          <w:lang w:val="en-US" w:eastAsia="en-US"/>
        </w:rPr>
        <w:drawing>
          <wp:inline distT="0" distB="0" distL="0" distR="0" wp14:anchorId="7A44A503" wp14:editId="784BDADC">
            <wp:extent cx="6186170" cy="3013710"/>
            <wp:effectExtent l="0" t="0" r="5080" b="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86170" cy="3013710"/>
                    </a:xfrm>
                    <a:prstGeom prst="rect">
                      <a:avLst/>
                    </a:prstGeom>
                    <a:noFill/>
                    <a:ln>
                      <a:noFill/>
                    </a:ln>
                  </pic:spPr>
                </pic:pic>
              </a:graphicData>
            </a:graphic>
          </wp:inline>
        </w:drawing>
      </w:r>
    </w:p>
    <w:p w14:paraId="6AEAC6C1" w14:textId="0F6142A8" w:rsidR="00716020" w:rsidRPr="00B26F64" w:rsidRDefault="00716020" w:rsidP="005C524E">
      <w:pPr>
        <w:rPr>
          <w:b/>
          <w:lang w:val="en-US"/>
        </w:rPr>
      </w:pPr>
      <w:r w:rsidRPr="00B26F64">
        <w:rPr>
          <w:b/>
          <w:lang w:val="en-US"/>
        </w:rPr>
        <w:lastRenderedPageBreak/>
        <w:t>Important:</w:t>
      </w:r>
    </w:p>
    <w:p w14:paraId="4BD7BBBF" w14:textId="27B8D754" w:rsidR="00716020" w:rsidRPr="00AA38F0" w:rsidRDefault="00716020" w:rsidP="00716020">
      <w:pPr>
        <w:pStyle w:val="ListParagraph"/>
        <w:numPr>
          <w:ilvl w:val="0"/>
          <w:numId w:val="28"/>
        </w:numPr>
        <w:rPr>
          <w:lang w:val="en-US"/>
        </w:rPr>
      </w:pPr>
      <w:r w:rsidRPr="00AA38F0">
        <w:rPr>
          <w:lang w:val="en-US"/>
        </w:rPr>
        <w:t>Auto suggestion is case sensitive!</w:t>
      </w:r>
    </w:p>
    <w:p w14:paraId="2E4A5BF0" w14:textId="58E5B823" w:rsidR="00716020" w:rsidRDefault="00716020" w:rsidP="00716020">
      <w:pPr>
        <w:pStyle w:val="ListParagraph"/>
        <w:numPr>
          <w:ilvl w:val="0"/>
          <w:numId w:val="28"/>
        </w:numPr>
        <w:rPr>
          <w:lang w:val="en-US"/>
        </w:rPr>
      </w:pPr>
      <w:r w:rsidRPr="00AA38F0">
        <w:rPr>
          <w:lang w:val="en-US"/>
        </w:rPr>
        <w:t>When you add a new value to the file, it will t</w:t>
      </w:r>
      <w:r w:rsidR="002B6D45">
        <w:rPr>
          <w:lang w:val="en-US"/>
        </w:rPr>
        <w:t xml:space="preserve">ake some time before this value </w:t>
      </w:r>
      <w:r w:rsidRPr="00AA38F0">
        <w:rPr>
          <w:lang w:val="en-US"/>
        </w:rPr>
        <w:t>appear</w:t>
      </w:r>
      <w:r w:rsidR="002B6D45">
        <w:rPr>
          <w:lang w:val="en-US"/>
        </w:rPr>
        <w:t>s</w:t>
      </w:r>
      <w:r w:rsidRPr="00AA38F0">
        <w:rPr>
          <w:lang w:val="en-US"/>
        </w:rPr>
        <w:t xml:space="preserve"> in the suggestions. The delay is depend</w:t>
      </w:r>
      <w:r w:rsidR="00711EF5" w:rsidRPr="00AA38F0">
        <w:rPr>
          <w:lang w:val="en-US"/>
        </w:rPr>
        <w:t>e</w:t>
      </w:r>
      <w:r w:rsidRPr="00AA38F0">
        <w:rPr>
          <w:lang w:val="en-US"/>
        </w:rPr>
        <w:t>nt o</w:t>
      </w:r>
      <w:r w:rsidR="00711EF5" w:rsidRPr="00AA38F0">
        <w:rPr>
          <w:lang w:val="en-US"/>
        </w:rPr>
        <w:t>n</w:t>
      </w:r>
      <w:r w:rsidRPr="00AA38F0">
        <w:rPr>
          <w:lang w:val="en-US"/>
        </w:rPr>
        <w:t xml:space="preserve"> multiple elements specific to your environment. In ideal conditions</w:t>
      </w:r>
      <w:r w:rsidR="00711EF5" w:rsidRPr="00AA38F0">
        <w:rPr>
          <w:lang w:val="en-US"/>
        </w:rPr>
        <w:t>,</w:t>
      </w:r>
      <w:r w:rsidRPr="00AA38F0">
        <w:rPr>
          <w:lang w:val="en-US"/>
        </w:rPr>
        <w:t xml:space="preserve"> </w:t>
      </w:r>
      <w:r w:rsidR="00711EF5" w:rsidRPr="00AA38F0">
        <w:rPr>
          <w:lang w:val="en-US"/>
        </w:rPr>
        <w:t xml:space="preserve">the delay will </w:t>
      </w:r>
      <w:r w:rsidRPr="00AA38F0">
        <w:rPr>
          <w:lang w:val="en-US"/>
        </w:rPr>
        <w:t>be</w:t>
      </w:r>
      <w:r w:rsidR="002B6D45">
        <w:rPr>
          <w:lang w:val="en-US"/>
        </w:rPr>
        <w:t xml:space="preserve"> no more than</w:t>
      </w:r>
      <w:r w:rsidRPr="00AA38F0">
        <w:rPr>
          <w:lang w:val="en-US"/>
        </w:rPr>
        <w:t xml:space="preserve"> 15 sec</w:t>
      </w:r>
      <w:r w:rsidR="00711EF5" w:rsidRPr="00AA38F0">
        <w:rPr>
          <w:lang w:val="en-US"/>
        </w:rPr>
        <w:t>onds</w:t>
      </w:r>
      <w:r w:rsidR="00B26F64">
        <w:rPr>
          <w:lang w:val="en-US"/>
        </w:rPr>
        <w:t>.</w:t>
      </w:r>
    </w:p>
    <w:p w14:paraId="75B5DFF3" w14:textId="4502B3CE" w:rsidR="004262EB" w:rsidRPr="00AA38F0" w:rsidRDefault="004262EB" w:rsidP="004262EB">
      <w:pPr>
        <w:pStyle w:val="Heading2"/>
        <w:rPr>
          <w:lang w:val="en-US"/>
        </w:rPr>
      </w:pPr>
      <w:bookmarkStart w:id="99" w:name="_Toc483990949"/>
      <w:r w:rsidRPr="00AA38F0">
        <w:rPr>
          <w:lang w:val="en-US"/>
        </w:rPr>
        <w:t xml:space="preserve">Viewing </w:t>
      </w:r>
      <w:r w:rsidR="00BA1A18">
        <w:rPr>
          <w:lang w:val="en-US"/>
        </w:rPr>
        <w:t>metadata</w:t>
      </w:r>
      <w:r w:rsidRPr="00AA38F0">
        <w:rPr>
          <w:lang w:val="en-US"/>
        </w:rPr>
        <w:t xml:space="preserve"> of Multiple documents</w:t>
      </w:r>
      <w:bookmarkEnd w:id="99"/>
    </w:p>
    <w:p w14:paraId="5D5D5E58" w14:textId="5A7D9F50" w:rsidR="004262EB" w:rsidRPr="00AA38F0" w:rsidRDefault="004262EB" w:rsidP="004262EB">
      <w:pPr>
        <w:autoSpaceDE w:val="0"/>
        <w:autoSpaceDN w:val="0"/>
        <w:jc w:val="both"/>
        <w:rPr>
          <w:lang w:val="en-US"/>
        </w:rPr>
      </w:pPr>
      <w:r w:rsidRPr="00AA38F0">
        <w:rPr>
          <w:lang w:val="en-US"/>
        </w:rPr>
        <w:t>All metadata fields, as defined in the Alfresco document model, can be selected as a column in the Fred window. This allows you to sort the files. See</w:t>
      </w:r>
      <w:r w:rsidR="002B6D45">
        <w:rPr>
          <w:lang w:val="en-US"/>
        </w:rPr>
        <w:t xml:space="preserve"> “</w:t>
      </w:r>
      <w:r w:rsidRPr="00AA38F0">
        <w:rPr>
          <w:lang w:val="en-US"/>
        </w:rPr>
        <w:fldChar w:fldCharType="begin"/>
      </w:r>
      <w:r w:rsidRPr="00AA38F0">
        <w:rPr>
          <w:lang w:val="en-US"/>
        </w:rPr>
        <w:instrText xml:space="preserve"> REF _Ref386180864 \h </w:instrText>
      </w:r>
      <w:r w:rsidRPr="00AA38F0">
        <w:rPr>
          <w:lang w:val="en-US"/>
        </w:rPr>
      </w:r>
      <w:r w:rsidRPr="00AA38F0">
        <w:rPr>
          <w:lang w:val="en-US"/>
        </w:rPr>
        <w:fldChar w:fldCharType="separate"/>
      </w:r>
      <w:r w:rsidR="00400E77" w:rsidRPr="00AA38F0">
        <w:rPr>
          <w:lang w:val="en-US"/>
        </w:rPr>
        <w:t>Handling views</w:t>
      </w:r>
      <w:r w:rsidRPr="00AA38F0">
        <w:rPr>
          <w:lang w:val="en-US"/>
        </w:rPr>
        <w:fldChar w:fldCharType="end"/>
      </w:r>
      <w:r w:rsidR="002B6D45">
        <w:rPr>
          <w:lang w:val="en-US"/>
        </w:rPr>
        <w:t>”</w:t>
      </w:r>
      <w:r w:rsidRPr="00AA38F0">
        <w:rPr>
          <w:lang w:val="en-US"/>
        </w:rPr>
        <w:t xml:space="preserve"> for more information.</w:t>
      </w:r>
    </w:p>
    <w:p w14:paraId="61F9338D" w14:textId="41F1BA1D" w:rsidR="00A653FC" w:rsidRPr="00AA38F0" w:rsidRDefault="00A653FC" w:rsidP="00A653FC">
      <w:pPr>
        <w:pStyle w:val="Heading2"/>
        <w:rPr>
          <w:lang w:val="en-US"/>
        </w:rPr>
      </w:pPr>
      <w:bookmarkStart w:id="100" w:name="_Toc483990950"/>
      <w:r w:rsidRPr="00AA38F0">
        <w:rPr>
          <w:lang w:val="en-US"/>
        </w:rPr>
        <w:t xml:space="preserve">Editing </w:t>
      </w:r>
      <w:r w:rsidR="00BA1A18">
        <w:rPr>
          <w:lang w:val="en-US"/>
        </w:rPr>
        <w:t>metadata</w:t>
      </w:r>
      <w:r w:rsidRPr="00AA38F0">
        <w:rPr>
          <w:lang w:val="en-US"/>
        </w:rPr>
        <w:t xml:space="preserve"> of Multiple documents</w:t>
      </w:r>
      <w:bookmarkEnd w:id="100"/>
    </w:p>
    <w:p w14:paraId="303BA368" w14:textId="6C9509D6" w:rsidR="00A653FC" w:rsidRPr="00AA38F0" w:rsidRDefault="00CD649F" w:rsidP="004262EB">
      <w:pPr>
        <w:autoSpaceDE w:val="0"/>
        <w:autoSpaceDN w:val="0"/>
        <w:jc w:val="both"/>
        <w:rPr>
          <w:lang w:val="en-US"/>
        </w:rPr>
      </w:pPr>
      <w:r w:rsidRPr="00AA38F0">
        <w:rPr>
          <w:lang w:val="en-US"/>
        </w:rPr>
        <w:t xml:space="preserve">Selecting documents in the </w:t>
      </w:r>
      <w:r w:rsidR="00711EF5" w:rsidRPr="00AA38F0">
        <w:rPr>
          <w:lang w:val="en-US"/>
        </w:rPr>
        <w:t>D</w:t>
      </w:r>
      <w:r w:rsidRPr="00AA38F0">
        <w:rPr>
          <w:lang w:val="en-US"/>
        </w:rPr>
        <w:t xml:space="preserve">etails pane will show the metadata fields which are common for the selection in the </w:t>
      </w:r>
      <w:r w:rsidR="00711EF5" w:rsidRPr="00AA38F0">
        <w:rPr>
          <w:lang w:val="en-US"/>
        </w:rPr>
        <w:t>M</w:t>
      </w:r>
      <w:r w:rsidRPr="00AA38F0">
        <w:rPr>
          <w:lang w:val="en-US"/>
        </w:rPr>
        <w:t xml:space="preserve">etadata pane. </w:t>
      </w:r>
      <w:r w:rsidR="00711EF5" w:rsidRPr="00AA38F0">
        <w:rPr>
          <w:lang w:val="en-US"/>
        </w:rPr>
        <w:t xml:space="preserve">Where </w:t>
      </w:r>
      <w:r w:rsidRPr="00AA38F0">
        <w:rPr>
          <w:lang w:val="en-US"/>
        </w:rPr>
        <w:t xml:space="preserve">all fields are blank or have identical values, they will be presented in the view mode. In the view mode of the </w:t>
      </w:r>
      <w:r w:rsidR="00711EF5" w:rsidRPr="00AA38F0">
        <w:rPr>
          <w:lang w:val="en-US"/>
        </w:rPr>
        <w:t>M</w:t>
      </w:r>
      <w:r w:rsidRPr="00AA38F0">
        <w:rPr>
          <w:lang w:val="en-US"/>
        </w:rPr>
        <w:t xml:space="preserve">etadata pane, fields </w:t>
      </w:r>
      <w:r w:rsidR="00711EF5" w:rsidRPr="00AA38F0">
        <w:rPr>
          <w:lang w:val="en-US"/>
        </w:rPr>
        <w:t xml:space="preserve">that </w:t>
      </w:r>
      <w:r w:rsidRPr="00AA38F0">
        <w:rPr>
          <w:lang w:val="en-US"/>
        </w:rPr>
        <w:t>have different values in the document selection will be marked as ‘Multiple values’.</w:t>
      </w:r>
    </w:p>
    <w:p w14:paraId="7AF897EE" w14:textId="1B762075" w:rsidR="00A653FC" w:rsidRPr="00AA38F0" w:rsidRDefault="00387E4A" w:rsidP="004262EB">
      <w:pPr>
        <w:autoSpaceDE w:val="0"/>
        <w:autoSpaceDN w:val="0"/>
        <w:jc w:val="both"/>
        <w:rPr>
          <w:lang w:val="en-US"/>
        </w:rPr>
      </w:pPr>
      <w:r>
        <w:rPr>
          <w:noProof/>
          <w:lang w:val="en-US" w:eastAsia="en-US"/>
        </w:rPr>
        <w:drawing>
          <wp:inline distT="0" distB="0" distL="0" distR="0" wp14:anchorId="7D674EAE" wp14:editId="3237A307">
            <wp:extent cx="6186170" cy="3220085"/>
            <wp:effectExtent l="0" t="0" r="5080" b="0"/>
            <wp:docPr id="84" name="Picture 84"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86170" cy="3220085"/>
                    </a:xfrm>
                    <a:prstGeom prst="rect">
                      <a:avLst/>
                    </a:prstGeom>
                    <a:noFill/>
                    <a:ln>
                      <a:noFill/>
                    </a:ln>
                  </pic:spPr>
                </pic:pic>
              </a:graphicData>
            </a:graphic>
          </wp:inline>
        </w:drawing>
      </w:r>
    </w:p>
    <w:p w14:paraId="2DE98CC8" w14:textId="47016ACD" w:rsidR="00CD649F" w:rsidRPr="00AA38F0" w:rsidRDefault="00CD649F" w:rsidP="004262EB">
      <w:pPr>
        <w:autoSpaceDE w:val="0"/>
        <w:autoSpaceDN w:val="0"/>
        <w:jc w:val="both"/>
        <w:rPr>
          <w:lang w:val="en-US"/>
        </w:rPr>
      </w:pPr>
      <w:r w:rsidRPr="00AA38F0">
        <w:rPr>
          <w:lang w:val="en-US"/>
        </w:rPr>
        <w:t xml:space="preserve">When you select the edit mode of the </w:t>
      </w:r>
      <w:r w:rsidR="00711EF5" w:rsidRPr="00AA38F0">
        <w:rPr>
          <w:lang w:val="en-US"/>
        </w:rPr>
        <w:t>M</w:t>
      </w:r>
      <w:r w:rsidRPr="00AA38F0">
        <w:rPr>
          <w:lang w:val="en-US"/>
        </w:rPr>
        <w:t xml:space="preserve">etadata pane, you </w:t>
      </w:r>
      <w:r w:rsidR="00711EF5" w:rsidRPr="00AA38F0">
        <w:rPr>
          <w:lang w:val="en-US"/>
        </w:rPr>
        <w:t>will be</w:t>
      </w:r>
      <w:r w:rsidRPr="00AA38F0">
        <w:rPr>
          <w:lang w:val="en-US"/>
        </w:rPr>
        <w:t xml:space="preserve"> able to update the values of the common metadata fields. Please note:</w:t>
      </w:r>
    </w:p>
    <w:p w14:paraId="73CAB04A" w14:textId="77777777" w:rsidR="00CD649F" w:rsidRPr="00AA38F0" w:rsidRDefault="00CD649F" w:rsidP="00CD649F">
      <w:pPr>
        <w:pStyle w:val="ListParagraph"/>
        <w:numPr>
          <w:ilvl w:val="0"/>
          <w:numId w:val="28"/>
        </w:numPr>
        <w:autoSpaceDE w:val="0"/>
        <w:autoSpaceDN w:val="0"/>
        <w:jc w:val="both"/>
        <w:rPr>
          <w:lang w:val="en-US"/>
        </w:rPr>
      </w:pPr>
      <w:r w:rsidRPr="00AA38F0">
        <w:rPr>
          <w:lang w:val="en-US"/>
        </w:rPr>
        <w:t>Not filling in a field will not change the existing values in that field</w:t>
      </w:r>
    </w:p>
    <w:p w14:paraId="41DA0CB4" w14:textId="77777777" w:rsidR="00A653FC" w:rsidRPr="00AA38F0" w:rsidRDefault="00CD649F" w:rsidP="004262EB">
      <w:pPr>
        <w:pStyle w:val="ListParagraph"/>
        <w:numPr>
          <w:ilvl w:val="0"/>
          <w:numId w:val="28"/>
        </w:numPr>
        <w:autoSpaceDE w:val="0"/>
        <w:autoSpaceDN w:val="0"/>
        <w:jc w:val="both"/>
        <w:rPr>
          <w:lang w:val="en-US"/>
        </w:rPr>
      </w:pPr>
      <w:r w:rsidRPr="00AA38F0">
        <w:rPr>
          <w:lang w:val="en-US"/>
        </w:rPr>
        <w:t>Filling in a value in a field will overwrite the existing values in that field</w:t>
      </w:r>
    </w:p>
    <w:p w14:paraId="02A85C40" w14:textId="77777777" w:rsidR="002A2C55" w:rsidRDefault="009A009A" w:rsidP="004262EB">
      <w:pPr>
        <w:autoSpaceDE w:val="0"/>
        <w:autoSpaceDN w:val="0"/>
        <w:jc w:val="both"/>
        <w:rPr>
          <w:lang w:val="en-US"/>
        </w:rPr>
      </w:pPr>
      <w:r>
        <w:rPr>
          <w:noProof/>
          <w:lang w:val="en-US" w:eastAsia="en-US"/>
        </w:rPr>
        <w:lastRenderedPageBreak/>
        <w:drawing>
          <wp:inline distT="0" distB="0" distL="0" distR="0" wp14:anchorId="741C9540" wp14:editId="77E83352">
            <wp:extent cx="6189345" cy="3200400"/>
            <wp:effectExtent l="152400" t="152400" r="363855" b="361950"/>
            <wp:docPr id="85" name="Picture 85"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89345" cy="3200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020B1" w14:textId="0B8B8635" w:rsidR="00A653FC" w:rsidRPr="00AA38F0" w:rsidRDefault="00D531DD" w:rsidP="004262EB">
      <w:pPr>
        <w:autoSpaceDE w:val="0"/>
        <w:autoSpaceDN w:val="0"/>
        <w:jc w:val="both"/>
        <w:rPr>
          <w:lang w:val="en-US"/>
        </w:rPr>
      </w:pPr>
      <w:r w:rsidRPr="00AA38F0">
        <w:rPr>
          <w:lang w:val="en-US"/>
        </w:rPr>
        <w:t xml:space="preserve">For </w:t>
      </w:r>
      <w:r w:rsidR="00711EF5" w:rsidRPr="00AA38F0">
        <w:rPr>
          <w:lang w:val="en-US"/>
        </w:rPr>
        <w:t>each column, the</w:t>
      </w:r>
      <w:r w:rsidRPr="00AA38F0">
        <w:rPr>
          <w:lang w:val="en-US"/>
        </w:rPr>
        <w:t xml:space="preserve"> following </w:t>
      </w:r>
      <w:r w:rsidR="00F42D21" w:rsidRPr="00AA38F0">
        <w:rPr>
          <w:lang w:val="en-US"/>
        </w:rPr>
        <w:t>behavior</w:t>
      </w:r>
      <w:r w:rsidRPr="00AA38F0">
        <w:rPr>
          <w:lang w:val="en-US"/>
        </w:rPr>
        <w:t xml:space="preserve"> is defined</w:t>
      </w:r>
      <w:r w:rsidR="00711EF5" w:rsidRPr="00AA38F0">
        <w:rPr>
          <w:lang w:val="en-US"/>
        </w:rPr>
        <w:t xml:space="preserve"> as</w:t>
      </w:r>
      <w:r w:rsidRPr="00AA38F0">
        <w:rPr>
          <w:lang w:val="en-US"/>
        </w:rPr>
        <w:t>:</w:t>
      </w:r>
    </w:p>
    <w:p w14:paraId="2802E205" w14:textId="77777777"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7D629723" wp14:editId="4A4D0B61">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08BA7736" wp14:editId="747C0677">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3357" cy="120656"/>
                    </a:xfrm>
                    <a:prstGeom prst="rect">
                      <a:avLst/>
                    </a:prstGeom>
                  </pic:spPr>
                </pic:pic>
              </a:graphicData>
            </a:graphic>
          </wp:inline>
        </w:drawing>
      </w:r>
      <w:r w:rsidRPr="00AA38F0">
        <w:rPr>
          <w:lang w:val="en-US"/>
        </w:rPr>
        <w:t xml:space="preserve"> indicates that all documents have that value</w:t>
      </w:r>
    </w:p>
    <w:p w14:paraId="11A5AABE" w14:textId="52CC8E8B"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5510F7BE" wp14:editId="06FD1F40">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0656"/>
                    </a:xfrm>
                    <a:prstGeom prst="rect">
                      <a:avLst/>
                    </a:prstGeom>
                  </pic:spPr>
                </pic:pic>
              </a:graphicData>
            </a:graphic>
          </wp:inline>
        </w:drawing>
      </w:r>
      <w:r w:rsidRPr="00AA38F0">
        <w:rPr>
          <w:lang w:val="en-US"/>
        </w:rPr>
        <w:t xml:space="preserve"> indicates that the selection contains multiple values</w:t>
      </w:r>
    </w:p>
    <w:p w14:paraId="1B93F518" w14:textId="7827571E"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When clicking the checkbox, it will iterate between </w:t>
      </w:r>
      <w:r w:rsidRPr="00AA38F0">
        <w:rPr>
          <w:noProof/>
          <w:lang w:val="en-US" w:eastAsia="en-US"/>
        </w:rPr>
        <w:drawing>
          <wp:inline distT="0" distB="0" distL="0" distR="0" wp14:anchorId="37A48AF4" wp14:editId="3E738F07">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7007" cy="127007"/>
                    </a:xfrm>
                    <a:prstGeom prst="rect">
                      <a:avLst/>
                    </a:prstGeom>
                  </pic:spPr>
                </pic:pic>
              </a:graphicData>
            </a:graphic>
          </wp:inline>
        </w:drawing>
      </w:r>
      <w:r w:rsidRPr="00AA38F0">
        <w:rPr>
          <w:lang w:val="en-US"/>
        </w:rPr>
        <w:t xml:space="preserve">, </w:t>
      </w:r>
      <w:r w:rsidRPr="00AA38F0">
        <w:rPr>
          <w:noProof/>
          <w:lang w:val="en-US" w:eastAsia="en-US"/>
        </w:rPr>
        <w:drawing>
          <wp:inline distT="0" distB="0" distL="0" distR="0" wp14:anchorId="7242D7F5" wp14:editId="0963B8BC">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3357" cy="120656"/>
                    </a:xfrm>
                    <a:prstGeom prst="rect">
                      <a:avLst/>
                    </a:prstGeom>
                  </pic:spPr>
                </pic:pic>
              </a:graphicData>
            </a:graphic>
          </wp:inline>
        </w:drawing>
      </w:r>
      <w:r w:rsidRPr="00AA38F0">
        <w:rPr>
          <w:lang w:val="en-US"/>
        </w:rPr>
        <w:t xml:space="preserve"> and </w:t>
      </w:r>
      <w:r w:rsidRPr="00AA38F0">
        <w:rPr>
          <w:noProof/>
          <w:lang w:val="en-US" w:eastAsia="en-US"/>
        </w:rPr>
        <w:drawing>
          <wp:inline distT="0" distB="0" distL="0" distR="0" wp14:anchorId="51B2B8F9" wp14:editId="506EF688">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0656"/>
                    </a:xfrm>
                    <a:prstGeom prst="rect">
                      <a:avLst/>
                    </a:prstGeom>
                  </pic:spPr>
                </pic:pic>
              </a:graphicData>
            </a:graphic>
          </wp:inline>
        </w:drawing>
      </w:r>
      <w:r w:rsidRPr="00AA38F0">
        <w:rPr>
          <w:lang w:val="en-US"/>
        </w:rPr>
        <w:t>. This is indicating that you</w:t>
      </w:r>
      <w:r w:rsidR="00711EF5" w:rsidRPr="00AA38F0">
        <w:rPr>
          <w:lang w:val="en-US"/>
        </w:rPr>
        <w:t>r input will</w:t>
      </w:r>
      <w:r w:rsidRPr="00AA38F0">
        <w:rPr>
          <w:lang w:val="en-US"/>
        </w:rPr>
        <w:t xml:space="preserve"> </w:t>
      </w:r>
      <w:r w:rsidR="00711EF5" w:rsidRPr="00AA38F0">
        <w:rPr>
          <w:lang w:val="en-US"/>
        </w:rPr>
        <w:t>result in a</w:t>
      </w:r>
      <w:r w:rsidRPr="00AA38F0">
        <w:rPr>
          <w:lang w:val="en-US"/>
        </w:rPr>
        <w:t xml:space="preserve"> new value </w:t>
      </w:r>
      <w:r w:rsidRPr="00AA38F0">
        <w:rPr>
          <w:noProof/>
          <w:lang w:val="en-US" w:eastAsia="en-US"/>
        </w:rPr>
        <w:drawing>
          <wp:inline distT="0" distB="0" distL="0" distR="0" wp14:anchorId="4BF4A396" wp14:editId="033485B7">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10FA7741" wp14:editId="73BDADD0">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3357" cy="120656"/>
                    </a:xfrm>
                    <a:prstGeom prst="rect">
                      <a:avLst/>
                    </a:prstGeom>
                  </pic:spPr>
                </pic:pic>
              </a:graphicData>
            </a:graphic>
          </wp:inline>
        </w:drawing>
      </w:r>
      <w:r w:rsidRPr="00AA38F0">
        <w:rPr>
          <w:lang w:val="en-US"/>
        </w:rPr>
        <w:t>,</w:t>
      </w:r>
      <w:r w:rsidR="00711EF5" w:rsidRPr="00AA38F0">
        <w:rPr>
          <w:lang w:val="en-US"/>
        </w:rPr>
        <w:t xml:space="preserve"> for that field, or </w:t>
      </w:r>
      <w:r w:rsidRPr="00AA38F0">
        <w:rPr>
          <w:lang w:val="en-US"/>
        </w:rPr>
        <w:t>that you want to leave the different values in the document selection unchanged.</w:t>
      </w:r>
    </w:p>
    <w:p w14:paraId="162E6ACB" w14:textId="14E4184F" w:rsidR="00A653FC" w:rsidRPr="00AA38F0" w:rsidRDefault="00771DF8" w:rsidP="006C7FAD">
      <w:pPr>
        <w:autoSpaceDE w:val="0"/>
        <w:autoSpaceDN w:val="0"/>
        <w:jc w:val="center"/>
        <w:rPr>
          <w:lang w:val="en-US"/>
        </w:rPr>
      </w:pPr>
      <w:r w:rsidRPr="00AA38F0">
        <w:rPr>
          <w:noProof/>
          <w:lang w:val="en-US" w:eastAsia="en-US"/>
        </w:rPr>
        <w:drawing>
          <wp:inline distT="0" distB="0" distL="0" distR="0" wp14:anchorId="4EC1F40E" wp14:editId="6018077C">
            <wp:extent cx="2675255" cy="3377565"/>
            <wp:effectExtent l="19050" t="19050" r="10795" b="13335"/>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5255" cy="3377565"/>
                    </a:xfrm>
                    <a:prstGeom prst="rect">
                      <a:avLst/>
                    </a:prstGeom>
                    <a:noFill/>
                    <a:ln w="6350" cmpd="sng">
                      <a:solidFill>
                        <a:srgbClr val="000000"/>
                      </a:solidFill>
                      <a:miter lim="800000"/>
                      <a:headEnd/>
                      <a:tailEnd/>
                    </a:ln>
                    <a:effectLst/>
                  </pic:spPr>
                </pic:pic>
              </a:graphicData>
            </a:graphic>
          </wp:inline>
        </w:drawing>
      </w:r>
    </w:p>
    <w:p w14:paraId="0DC3B5C1" w14:textId="50F1783A" w:rsidR="00E945C3" w:rsidRPr="00AA38F0" w:rsidRDefault="00E945C3" w:rsidP="00E945C3">
      <w:pPr>
        <w:pStyle w:val="Heading2"/>
        <w:rPr>
          <w:lang w:val="en-US"/>
        </w:rPr>
      </w:pPr>
      <w:bookmarkStart w:id="101" w:name="_Toc483990951"/>
      <w:r w:rsidRPr="00AA38F0">
        <w:rPr>
          <w:lang w:val="en-US"/>
        </w:rPr>
        <w:lastRenderedPageBreak/>
        <w:t xml:space="preserve">Exporting </w:t>
      </w:r>
      <w:r w:rsidR="00BA1A18">
        <w:rPr>
          <w:lang w:val="en-US"/>
        </w:rPr>
        <w:t>metadata</w:t>
      </w:r>
      <w:bookmarkEnd w:id="101"/>
    </w:p>
    <w:p w14:paraId="282075F2" w14:textId="5630D84E" w:rsidR="00DC4A64" w:rsidRPr="00AA38F0" w:rsidRDefault="00DC4A64" w:rsidP="00E945C3">
      <w:pPr>
        <w:rPr>
          <w:lang w:val="en-US"/>
        </w:rPr>
      </w:pPr>
      <w:r w:rsidRPr="00AA38F0">
        <w:rPr>
          <w:lang w:val="en-US"/>
        </w:rPr>
        <w:t xml:space="preserve">In the </w:t>
      </w:r>
      <w:r w:rsidR="00711EF5" w:rsidRPr="00AA38F0">
        <w:rPr>
          <w:lang w:val="en-US"/>
        </w:rPr>
        <w:t>D</w:t>
      </w:r>
      <w:r w:rsidRPr="00AA38F0">
        <w:rPr>
          <w:lang w:val="en-US"/>
        </w:rPr>
        <w:t xml:space="preserve">etail pane and the </w:t>
      </w:r>
      <w:r w:rsidR="00711EF5" w:rsidRPr="00AA38F0">
        <w:rPr>
          <w:lang w:val="en-US"/>
        </w:rPr>
        <w:t>S</w:t>
      </w:r>
      <w:r w:rsidRPr="00AA38F0">
        <w:rPr>
          <w:lang w:val="en-US"/>
        </w:rPr>
        <w:t>earch pane, you can export the metadata of selected objects and save them to a comma separate file on your local drive.</w:t>
      </w:r>
    </w:p>
    <w:p w14:paraId="069CC146" w14:textId="6C0CCBA8" w:rsidR="00DC4A64" w:rsidRPr="00AA38F0" w:rsidRDefault="00E945C3" w:rsidP="006C7FAD">
      <w:pPr>
        <w:jc w:val="center"/>
        <w:rPr>
          <w:lang w:val="en-US"/>
        </w:rPr>
      </w:pPr>
      <w:r w:rsidRPr="00AA38F0">
        <w:rPr>
          <w:noProof/>
          <w:lang w:val="en-US" w:eastAsia="en-US"/>
        </w:rPr>
        <w:drawing>
          <wp:inline distT="0" distB="0" distL="0" distR="0" wp14:anchorId="01BCA1B8" wp14:editId="3C94C126">
            <wp:extent cx="1943371" cy="685896"/>
            <wp:effectExtent l="19050" t="19050" r="1905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43371" cy="685896"/>
                    </a:xfrm>
                    <a:prstGeom prst="rect">
                      <a:avLst/>
                    </a:prstGeom>
                    <a:ln>
                      <a:solidFill>
                        <a:schemeClr val="accent1"/>
                      </a:solidFill>
                    </a:ln>
                  </pic:spPr>
                </pic:pic>
              </a:graphicData>
            </a:graphic>
          </wp:inline>
        </w:drawing>
      </w:r>
      <w:r w:rsidR="00DC4A64" w:rsidRPr="00AA38F0">
        <w:rPr>
          <w:noProof/>
          <w:lang w:val="en-US" w:eastAsia="en-US"/>
        </w:rPr>
        <w:drawing>
          <wp:inline distT="0" distB="0" distL="0" distR="0" wp14:anchorId="31C29637" wp14:editId="11098A6F">
            <wp:extent cx="1942949" cy="676275"/>
            <wp:effectExtent l="19050" t="19050" r="1968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7571" cy="677884"/>
                    </a:xfrm>
                    <a:prstGeom prst="rect">
                      <a:avLst/>
                    </a:prstGeom>
                    <a:ln>
                      <a:solidFill>
                        <a:schemeClr val="accent1"/>
                      </a:solidFill>
                    </a:ln>
                  </pic:spPr>
                </pic:pic>
              </a:graphicData>
            </a:graphic>
          </wp:inline>
        </w:drawing>
      </w:r>
    </w:p>
    <w:p w14:paraId="46AF6057" w14:textId="4AD7DD98" w:rsidR="00E945C3" w:rsidRPr="00AA38F0" w:rsidRDefault="00166936" w:rsidP="00E945C3">
      <w:pPr>
        <w:rPr>
          <w:lang w:val="en-US"/>
        </w:rPr>
      </w:pPr>
      <w:r>
        <w:rPr>
          <w:noProof/>
          <w:lang w:val="en-US" w:eastAsia="en-US"/>
        </w:rPr>
        <w:drawing>
          <wp:inline distT="0" distB="0" distL="0" distR="0" wp14:anchorId="4CE83C5F" wp14:editId="09D75E4D">
            <wp:extent cx="6189345" cy="3132455"/>
            <wp:effectExtent l="152400" t="152400" r="363855" b="353695"/>
            <wp:docPr id="87" name="Picture 87"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89345" cy="3132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0FBD83" w14:textId="77777777" w:rsidR="00DC4A64" w:rsidRPr="00AA38F0" w:rsidRDefault="00DC4A64" w:rsidP="00E945C3">
      <w:pPr>
        <w:rPr>
          <w:lang w:val="en-US"/>
        </w:rPr>
      </w:pPr>
      <w:r w:rsidRPr="00AA38F0">
        <w:rPr>
          <w:lang w:val="en-US"/>
        </w:rPr>
        <w:t>The metadata of the columns that you selected in the view will be exported to a local file.</w:t>
      </w:r>
    </w:p>
    <w:p w14:paraId="63E61E5C" w14:textId="77777777" w:rsidR="00DC4A64" w:rsidRPr="00AA38F0" w:rsidRDefault="00134892" w:rsidP="00E945C3">
      <w:pPr>
        <w:rPr>
          <w:lang w:val="en-US"/>
        </w:rPr>
      </w:pPr>
      <w:r w:rsidRPr="00AA38F0">
        <w:rPr>
          <w:noProof/>
          <w:lang w:val="en-US" w:eastAsia="en-US"/>
        </w:rPr>
        <w:drawing>
          <wp:inline distT="0" distB="0" distL="0" distR="0" wp14:anchorId="31D65961" wp14:editId="072F99E3">
            <wp:extent cx="6192520" cy="18338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92520" cy="1833880"/>
                    </a:xfrm>
                    <a:prstGeom prst="rect">
                      <a:avLst/>
                    </a:prstGeom>
                  </pic:spPr>
                </pic:pic>
              </a:graphicData>
            </a:graphic>
          </wp:inline>
        </w:drawing>
      </w:r>
      <w:r w:rsidRPr="00AA38F0">
        <w:rPr>
          <w:lang w:val="en-US" w:eastAsia="en-GB"/>
        </w:rPr>
        <w:t xml:space="preserve"> </w:t>
      </w:r>
    </w:p>
    <w:p w14:paraId="0E278C1D" w14:textId="53DD701C" w:rsidR="00134892" w:rsidRPr="00AA38F0" w:rsidRDefault="00134892" w:rsidP="00E945C3">
      <w:pPr>
        <w:rPr>
          <w:lang w:val="en-US"/>
        </w:rPr>
      </w:pPr>
      <w:r w:rsidRPr="00AA38F0">
        <w:rPr>
          <w:lang w:val="en-US"/>
        </w:rPr>
        <w:t>You can now add additional records to the list by selecting new objects and using the shortcut CTRL + C or the COPY command to copy the metadata to the desktop clipboard. You can</w:t>
      </w:r>
      <w:r w:rsidR="00711EF5" w:rsidRPr="00AA38F0">
        <w:rPr>
          <w:lang w:val="en-US"/>
        </w:rPr>
        <w:t xml:space="preserve"> then</w:t>
      </w:r>
      <w:r w:rsidRPr="00AA38F0">
        <w:rPr>
          <w:lang w:val="en-US"/>
        </w:rPr>
        <w:t xml:space="preserve"> p</w:t>
      </w:r>
      <w:r w:rsidR="002B6D45">
        <w:rPr>
          <w:lang w:val="en-US"/>
        </w:rPr>
        <w:t>aste the metadata values to an E</w:t>
      </w:r>
      <w:r w:rsidRPr="00AA38F0">
        <w:rPr>
          <w:lang w:val="en-US"/>
        </w:rPr>
        <w:t>xcel table.</w:t>
      </w:r>
    </w:p>
    <w:p w14:paraId="33AED5DE" w14:textId="77777777" w:rsidR="006D0CFB" w:rsidRDefault="006D0CFB">
      <w:pPr>
        <w:spacing w:after="200" w:line="276" w:lineRule="auto"/>
        <w:rPr>
          <w:lang w:val="en-US"/>
        </w:rPr>
      </w:pPr>
      <w:r>
        <w:rPr>
          <w:lang w:val="en-US"/>
        </w:rPr>
        <w:br w:type="page"/>
      </w:r>
    </w:p>
    <w:p w14:paraId="1E36DC1A" w14:textId="71A72121" w:rsidR="005614C1" w:rsidRPr="00AA38F0" w:rsidRDefault="005614C1" w:rsidP="00E945C3">
      <w:pPr>
        <w:rPr>
          <w:lang w:val="en-US"/>
        </w:rPr>
      </w:pPr>
      <w:r w:rsidRPr="00AA38F0">
        <w:rPr>
          <w:lang w:val="en-US"/>
        </w:rPr>
        <w:lastRenderedPageBreak/>
        <w:t>You can configure a hyperlink to the object</w:t>
      </w:r>
      <w:r w:rsidR="00711EF5" w:rsidRPr="00AA38F0">
        <w:rPr>
          <w:lang w:val="en-US"/>
        </w:rPr>
        <w:t>, which</w:t>
      </w:r>
      <w:r w:rsidRPr="00AA38F0">
        <w:rPr>
          <w:lang w:val="en-US"/>
        </w:rPr>
        <w:t xml:space="preserve"> should be added as</w:t>
      </w:r>
      <w:r w:rsidR="00711EF5" w:rsidRPr="00AA38F0">
        <w:rPr>
          <w:lang w:val="en-US"/>
        </w:rPr>
        <w:t xml:space="preserve"> the</w:t>
      </w:r>
      <w:r w:rsidRPr="00AA38F0">
        <w:rPr>
          <w:lang w:val="en-US"/>
        </w:rPr>
        <w:t xml:space="preserve"> first column.</w:t>
      </w:r>
      <w:r w:rsidR="005C524E" w:rsidRPr="00AA38F0">
        <w:rPr>
          <w:lang w:val="en-US"/>
        </w:rPr>
        <w:t xml:space="preserve"> This parameter is set in the </w:t>
      </w:r>
      <w:r w:rsidR="00711EF5" w:rsidRPr="00AA38F0">
        <w:rPr>
          <w:lang w:val="en-US"/>
        </w:rPr>
        <w:t>A</w:t>
      </w:r>
      <w:r w:rsidR="005C524E" w:rsidRPr="00AA38F0">
        <w:rPr>
          <w:lang w:val="en-US"/>
        </w:rPr>
        <w:t>dvanced tab of the Fred configuration: File&gt;Open Settings</w:t>
      </w:r>
    </w:p>
    <w:p w14:paraId="39A68153" w14:textId="77777777" w:rsidR="005614C1" w:rsidRPr="00AA38F0" w:rsidRDefault="005C524E" w:rsidP="005614C1">
      <w:pPr>
        <w:jc w:val="center"/>
        <w:rPr>
          <w:lang w:val="en-US"/>
        </w:rPr>
      </w:pPr>
      <w:r w:rsidRPr="00AA38F0">
        <w:rPr>
          <w:noProof/>
          <w:lang w:val="en-US" w:eastAsia="en-US"/>
        </w:rPr>
        <w:drawing>
          <wp:inline distT="0" distB="0" distL="0" distR="0" wp14:anchorId="482F3D0E" wp14:editId="574626A3">
            <wp:extent cx="3067200" cy="3402000"/>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7200" cy="3402000"/>
                    </a:xfrm>
                    <a:prstGeom prst="rect">
                      <a:avLst/>
                    </a:prstGeom>
                  </pic:spPr>
                </pic:pic>
              </a:graphicData>
            </a:graphic>
          </wp:inline>
        </w:drawing>
      </w:r>
    </w:p>
    <w:p w14:paraId="43BC299D" w14:textId="565F4D91" w:rsidR="004262EB" w:rsidRPr="00AA38F0" w:rsidRDefault="00BA1A18" w:rsidP="004262EB">
      <w:pPr>
        <w:pStyle w:val="Heading2"/>
        <w:rPr>
          <w:lang w:val="en-US"/>
        </w:rPr>
      </w:pPr>
      <w:bookmarkStart w:id="102" w:name="_Toc483990952"/>
      <w:r>
        <w:rPr>
          <w:lang w:val="en-US"/>
        </w:rPr>
        <w:t>Metadata</w:t>
      </w:r>
      <w:r w:rsidR="004262EB" w:rsidRPr="00AA38F0">
        <w:rPr>
          <w:lang w:val="en-US"/>
        </w:rPr>
        <w:t xml:space="preserve"> governance – Mandatory </w:t>
      </w:r>
      <w:r>
        <w:rPr>
          <w:lang w:val="en-US"/>
        </w:rPr>
        <w:t>metadata</w:t>
      </w:r>
      <w:bookmarkEnd w:id="102"/>
    </w:p>
    <w:p w14:paraId="24954B6C" w14:textId="1B901E54" w:rsidR="0031547A" w:rsidRPr="00AA38F0" w:rsidRDefault="0031547A" w:rsidP="007D2755">
      <w:pPr>
        <w:rPr>
          <w:lang w:val="en-US"/>
        </w:rPr>
      </w:pPr>
      <w:r w:rsidRPr="00AA38F0">
        <w:rPr>
          <w:lang w:val="en-US"/>
        </w:rPr>
        <w:t xml:space="preserve">When uploading documents to the server, standard document properties are extracted automatically from the document and you </w:t>
      </w:r>
      <w:proofErr w:type="gramStart"/>
      <w:r w:rsidRPr="00AA38F0">
        <w:rPr>
          <w:lang w:val="en-US"/>
        </w:rPr>
        <w:t xml:space="preserve">are </w:t>
      </w:r>
      <w:r w:rsidR="00A17B76" w:rsidRPr="00AA38F0">
        <w:rPr>
          <w:lang w:val="en-US"/>
        </w:rPr>
        <w:t xml:space="preserve">able </w:t>
      </w:r>
      <w:r w:rsidRPr="00AA38F0">
        <w:rPr>
          <w:lang w:val="en-US"/>
        </w:rPr>
        <w:t>to</w:t>
      </w:r>
      <w:proofErr w:type="gramEnd"/>
      <w:r w:rsidRPr="00AA38F0">
        <w:rPr>
          <w:lang w:val="en-US"/>
        </w:rPr>
        <w:t xml:space="preserve"> edit the business metadata. You can choose to keep the default document type</w:t>
      </w:r>
      <w:r w:rsidR="00A17B76" w:rsidRPr="00AA38F0">
        <w:rPr>
          <w:lang w:val="en-US"/>
        </w:rPr>
        <w:t>,</w:t>
      </w:r>
      <w:r w:rsidRPr="00AA38F0">
        <w:rPr>
          <w:lang w:val="en-US"/>
        </w:rPr>
        <w:t xml:space="preserve"> and not add extra metadata.</w:t>
      </w:r>
    </w:p>
    <w:p w14:paraId="0E7B2A7B" w14:textId="7CEDEA3E" w:rsidR="0031547A" w:rsidRPr="00AA38F0" w:rsidRDefault="0031547A" w:rsidP="007D2755">
      <w:pPr>
        <w:rPr>
          <w:lang w:val="en-US"/>
        </w:rPr>
      </w:pPr>
      <w:r w:rsidRPr="00AA38F0">
        <w:rPr>
          <w:lang w:val="en-US"/>
        </w:rPr>
        <w:t xml:space="preserve">Adding extra metadata fields and values is helpful in finding the content </w:t>
      </w:r>
      <w:proofErr w:type="gramStart"/>
      <w:r w:rsidR="00A17B76" w:rsidRPr="00AA38F0">
        <w:rPr>
          <w:lang w:val="en-US"/>
        </w:rPr>
        <w:t>at a later date</w:t>
      </w:r>
      <w:proofErr w:type="gramEnd"/>
      <w:r w:rsidR="00A17B76" w:rsidRPr="00AA38F0">
        <w:rPr>
          <w:lang w:val="en-US"/>
        </w:rPr>
        <w:t xml:space="preserve">, </w:t>
      </w:r>
      <w:r w:rsidRPr="00AA38F0">
        <w:rPr>
          <w:lang w:val="en-US"/>
        </w:rPr>
        <w:t xml:space="preserve">and providing </w:t>
      </w:r>
      <w:r w:rsidR="00A17B76" w:rsidRPr="00AA38F0">
        <w:rPr>
          <w:lang w:val="en-US"/>
        </w:rPr>
        <w:t>additional details of</w:t>
      </w:r>
      <w:r w:rsidRPr="00AA38F0">
        <w:rPr>
          <w:lang w:val="en-US"/>
        </w:rPr>
        <w:t xml:space="preserve"> the content. To </w:t>
      </w:r>
      <w:r w:rsidR="002B6D45">
        <w:rPr>
          <w:lang w:val="en-US"/>
        </w:rPr>
        <w:t xml:space="preserve">guide </w:t>
      </w:r>
      <w:r w:rsidRPr="00AA38F0">
        <w:rPr>
          <w:lang w:val="en-US"/>
        </w:rPr>
        <w:t xml:space="preserve">users in completing the appropriate metadata, you </w:t>
      </w:r>
      <w:proofErr w:type="gramStart"/>
      <w:r w:rsidRPr="00AA38F0">
        <w:rPr>
          <w:lang w:val="en-US"/>
        </w:rPr>
        <w:t>are able to</w:t>
      </w:r>
      <w:proofErr w:type="gramEnd"/>
      <w:r w:rsidRPr="00AA38F0">
        <w:rPr>
          <w:lang w:val="en-US"/>
        </w:rPr>
        <w:t xml:space="preserve"> add some additional metadata governance in specific folder structures.</w:t>
      </w:r>
    </w:p>
    <w:p w14:paraId="261965A9" w14:textId="0C674DDF" w:rsidR="0031547A" w:rsidRPr="00AA38F0" w:rsidRDefault="0031547A" w:rsidP="007D2755">
      <w:pPr>
        <w:rPr>
          <w:lang w:val="en-US"/>
        </w:rPr>
      </w:pPr>
      <w:r w:rsidRPr="00AA38F0">
        <w:rPr>
          <w:lang w:val="en-US"/>
        </w:rPr>
        <w:t xml:space="preserve">This functionality needs to be properly configured on your server. Contact your </w:t>
      </w:r>
      <w:r w:rsidR="00A17B76" w:rsidRPr="00AA38F0">
        <w:rPr>
          <w:lang w:val="en-US"/>
        </w:rPr>
        <w:t>system administrator for configuration services.</w:t>
      </w:r>
    </w:p>
    <w:p w14:paraId="63D9CEB9" w14:textId="77777777" w:rsidR="006D0CFB" w:rsidRDefault="006D0CFB">
      <w:pPr>
        <w:spacing w:after="200" w:line="276" w:lineRule="auto"/>
        <w:rPr>
          <w:rStyle w:val="Emphasis"/>
          <w:rFonts w:ascii="Calibri" w:hAnsi="Calibri"/>
          <w:i w:val="0"/>
          <w:color w:val="000000" w:themeColor="text1"/>
          <w:lang w:val="en-US"/>
        </w:rPr>
      </w:pPr>
      <w:r>
        <w:rPr>
          <w:rStyle w:val="Emphasis"/>
          <w:rFonts w:ascii="Calibri" w:hAnsi="Calibri"/>
          <w:i w:val="0"/>
          <w:color w:val="000000" w:themeColor="text1"/>
          <w:lang w:val="en-US"/>
        </w:rPr>
        <w:br w:type="page"/>
      </w:r>
    </w:p>
    <w:p w14:paraId="375DC7FB" w14:textId="7F9DCD4C" w:rsidR="0031547A" w:rsidRPr="00F42D21" w:rsidRDefault="00F42D21" w:rsidP="00A17B76">
      <w:pPr>
        <w:rPr>
          <w:rStyle w:val="Emphasis"/>
          <w:rFonts w:ascii="Calibri" w:hAnsi="Calibri"/>
          <w:i w:val="0"/>
          <w:color w:val="000000" w:themeColor="text1"/>
          <w:lang w:val="en-US"/>
        </w:rPr>
      </w:pPr>
      <w:r>
        <w:rPr>
          <w:rStyle w:val="Emphasis"/>
          <w:rFonts w:ascii="Calibri" w:hAnsi="Calibri"/>
          <w:i w:val="0"/>
          <w:color w:val="000000" w:themeColor="text1"/>
          <w:lang w:val="en-US"/>
        </w:rPr>
        <w:lastRenderedPageBreak/>
        <w:t>How to</w:t>
      </w:r>
      <w:r w:rsidR="0031547A" w:rsidRPr="00F42D21">
        <w:rPr>
          <w:rStyle w:val="Emphasis"/>
          <w:rFonts w:ascii="Calibri" w:hAnsi="Calibri"/>
          <w:i w:val="0"/>
          <w:color w:val="000000" w:themeColor="text1"/>
          <w:lang w:val="en-US"/>
        </w:rPr>
        <w:t xml:space="preserve"> activate the metadata governance on a specific folder</w:t>
      </w:r>
    </w:p>
    <w:p w14:paraId="23CDBBE1" w14:textId="1A805763" w:rsidR="0031547A" w:rsidRPr="00AA38F0" w:rsidRDefault="0031547A" w:rsidP="007D2755">
      <w:pPr>
        <w:rPr>
          <w:lang w:val="en-US"/>
        </w:rPr>
      </w:pPr>
      <w:r w:rsidRPr="00AA38F0">
        <w:rPr>
          <w:lang w:val="en-US"/>
        </w:rPr>
        <w:t>You can a</w:t>
      </w:r>
      <w:r w:rsidR="00FB0FEB" w:rsidRPr="00AA38F0">
        <w:rPr>
          <w:lang w:val="en-US"/>
        </w:rPr>
        <w:t>ctivate the mandat</w:t>
      </w:r>
      <w:r w:rsidRPr="00AA38F0">
        <w:rPr>
          <w:lang w:val="en-US"/>
        </w:rPr>
        <w:t xml:space="preserve">ory metadata governance on a specific folder and its subfolders by adding the </w:t>
      </w:r>
      <w:r w:rsidR="00FB0FEB" w:rsidRPr="00AA38F0">
        <w:rPr>
          <w:lang w:val="en-US"/>
        </w:rPr>
        <w:t xml:space="preserve">Enable Metadata Aspect to the folder. </w:t>
      </w:r>
      <w:r w:rsidR="006C7FAD">
        <w:rPr>
          <w:noProof/>
          <w:lang w:val="en-US" w:eastAsia="en-US"/>
        </w:rPr>
        <w:drawing>
          <wp:inline distT="0" distB="0" distL="0" distR="0" wp14:anchorId="48A52198" wp14:editId="020699A4">
            <wp:extent cx="5398770" cy="3399790"/>
            <wp:effectExtent l="152400" t="152400" r="354330" b="35306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8770" cy="33997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C668C" w14:textId="18264C68" w:rsidR="007D2755" w:rsidRPr="00AA38F0" w:rsidRDefault="002B6D45" w:rsidP="006D0CFB">
      <w:pPr>
        <w:rPr>
          <w:lang w:val="en-US"/>
        </w:rPr>
      </w:pPr>
      <w:r>
        <w:rPr>
          <w:lang w:val="en-US"/>
        </w:rPr>
        <w:t>The</w:t>
      </w:r>
      <w:r w:rsidR="00FB0FEB" w:rsidRPr="00AA38F0">
        <w:rPr>
          <w:lang w:val="en-US"/>
        </w:rPr>
        <w:t xml:space="preserve"> metadata panel of the folder</w:t>
      </w:r>
      <w:r>
        <w:rPr>
          <w:lang w:val="en-US"/>
        </w:rPr>
        <w:t xml:space="preserve"> </w:t>
      </w:r>
      <w:r w:rsidRPr="002B6D45">
        <w:rPr>
          <w:lang w:val="en-US"/>
        </w:rPr>
        <w:t>indicates whether the Metadata Validation is activated, as shown below</w:t>
      </w:r>
      <w:r>
        <w:rPr>
          <w:lang w:val="en-US"/>
        </w:rPr>
        <w:t>.</w:t>
      </w:r>
      <w:r w:rsidR="00A3467E" w:rsidRPr="00A3467E">
        <w:rPr>
          <w:noProof/>
          <w:lang w:val="en-US" w:eastAsia="en-US"/>
        </w:rPr>
        <w:t xml:space="preserve"> </w:t>
      </w:r>
      <w:r w:rsidR="00A3467E">
        <w:rPr>
          <w:noProof/>
          <w:lang w:val="en-US" w:eastAsia="en-US"/>
        </w:rPr>
        <w:drawing>
          <wp:inline distT="0" distB="0" distL="0" distR="0" wp14:anchorId="44F80E70" wp14:editId="7B4EC69C">
            <wp:extent cx="5575935" cy="3396615"/>
            <wp:effectExtent l="152400" t="152400" r="367665" b="356235"/>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5935" cy="3396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470517" w14:textId="644FFE25" w:rsidR="007D2755" w:rsidRPr="00AA38F0" w:rsidRDefault="007D2755" w:rsidP="00174F26">
      <w:pPr>
        <w:jc w:val="center"/>
        <w:rPr>
          <w:lang w:val="en-US"/>
        </w:rPr>
      </w:pPr>
    </w:p>
    <w:p w14:paraId="589B2356" w14:textId="663F69C6" w:rsidR="00FB0FEB" w:rsidRPr="00F42D21" w:rsidRDefault="00FB0FEB" w:rsidP="004262EB">
      <w:pPr>
        <w:rPr>
          <w:rStyle w:val="Emphasis"/>
          <w:rFonts w:ascii="Calibri" w:hAnsi="Calibri"/>
          <w:i w:val="0"/>
          <w:color w:val="000000" w:themeColor="text1"/>
          <w:lang w:val="en-US"/>
        </w:rPr>
      </w:pPr>
      <w:r w:rsidRPr="00F42D21">
        <w:rPr>
          <w:rStyle w:val="Emphasis"/>
          <w:rFonts w:ascii="Calibri" w:hAnsi="Calibri"/>
          <w:i w:val="0"/>
          <w:color w:val="000000" w:themeColor="text1"/>
          <w:lang w:val="en-US"/>
        </w:rPr>
        <w:t xml:space="preserve">Metadata Validation </w:t>
      </w:r>
      <w:r w:rsidR="00F42D21">
        <w:rPr>
          <w:rStyle w:val="Emphasis"/>
          <w:rFonts w:ascii="Calibri" w:hAnsi="Calibri"/>
          <w:i w:val="0"/>
          <w:color w:val="000000" w:themeColor="text1"/>
          <w:lang w:val="en-US"/>
        </w:rPr>
        <w:t>behavior</w:t>
      </w:r>
    </w:p>
    <w:p w14:paraId="52A78E4E" w14:textId="660B770C" w:rsidR="00FB0FEB" w:rsidRPr="00AA38F0" w:rsidRDefault="00FB0FEB" w:rsidP="00FB0FEB">
      <w:pPr>
        <w:rPr>
          <w:lang w:val="en-US"/>
        </w:rPr>
      </w:pPr>
      <w:r w:rsidRPr="00AA38F0">
        <w:rPr>
          <w:lang w:val="en-US"/>
        </w:rPr>
        <w:t xml:space="preserve">When Metadata Validation is activated on a folder, </w:t>
      </w:r>
      <w:r w:rsidR="00A17B76" w:rsidRPr="00AA38F0">
        <w:rPr>
          <w:lang w:val="en-US"/>
        </w:rPr>
        <w:t xml:space="preserve">the </w:t>
      </w:r>
      <w:r w:rsidRPr="00AA38F0">
        <w:rPr>
          <w:lang w:val="en-US"/>
        </w:rPr>
        <w:t xml:space="preserve">following </w:t>
      </w:r>
      <w:r w:rsidR="00F42D21">
        <w:rPr>
          <w:lang w:val="en-US"/>
        </w:rPr>
        <w:t>behavior</w:t>
      </w:r>
      <w:r w:rsidRPr="00AA38F0">
        <w:rPr>
          <w:lang w:val="en-US"/>
        </w:rPr>
        <w:t xml:space="preserve"> will be </w:t>
      </w:r>
      <w:r w:rsidR="00F42D21">
        <w:rPr>
          <w:lang w:val="en-US"/>
        </w:rPr>
        <w:t>default</w:t>
      </w:r>
      <w:r w:rsidRPr="00AA38F0">
        <w:rPr>
          <w:lang w:val="en-US"/>
        </w:rPr>
        <w:t>:</w:t>
      </w:r>
    </w:p>
    <w:p w14:paraId="010B2E0A" w14:textId="259CABD3" w:rsidR="00751DB6" w:rsidRPr="00AA38F0" w:rsidRDefault="00751DB6" w:rsidP="00751DB6">
      <w:pPr>
        <w:pStyle w:val="ListParagraph"/>
        <w:numPr>
          <w:ilvl w:val="0"/>
          <w:numId w:val="28"/>
        </w:numPr>
        <w:rPr>
          <w:lang w:val="en-US"/>
        </w:rPr>
      </w:pPr>
      <w:r w:rsidRPr="00AA38F0">
        <w:rPr>
          <w:lang w:val="en-US"/>
        </w:rPr>
        <w:t>You will be able to upload documents into this folder structure</w:t>
      </w:r>
    </w:p>
    <w:p w14:paraId="24F1F819" w14:textId="153BDB18" w:rsidR="00751DB6" w:rsidRPr="00AA38F0" w:rsidRDefault="00A17B76" w:rsidP="00751DB6">
      <w:pPr>
        <w:pStyle w:val="ListParagraph"/>
        <w:numPr>
          <w:ilvl w:val="0"/>
          <w:numId w:val="28"/>
        </w:numPr>
        <w:rPr>
          <w:lang w:val="en-US"/>
        </w:rPr>
      </w:pPr>
      <w:r w:rsidRPr="00AA38F0">
        <w:rPr>
          <w:lang w:val="en-US"/>
        </w:rPr>
        <w:t>A d</w:t>
      </w:r>
      <w:r w:rsidR="00D6136E" w:rsidRPr="00AA38F0">
        <w:rPr>
          <w:lang w:val="en-US"/>
        </w:rPr>
        <w:t>ocument for which the document type or the metadata values are not compatible with the metadata governance rules</w:t>
      </w:r>
      <w:r w:rsidRPr="00AA38F0">
        <w:rPr>
          <w:lang w:val="en-US"/>
        </w:rPr>
        <w:t>,</w:t>
      </w:r>
      <w:r w:rsidR="00D6136E" w:rsidRPr="00AA38F0">
        <w:rPr>
          <w:lang w:val="en-US"/>
        </w:rPr>
        <w:t xml:space="preserve"> will remain visible in the upload progress pane</w:t>
      </w:r>
      <w:r w:rsidRPr="00AA38F0">
        <w:rPr>
          <w:lang w:val="en-US"/>
        </w:rPr>
        <w:t>,</w:t>
      </w:r>
      <w:r w:rsidR="00D6136E" w:rsidRPr="00AA38F0">
        <w:rPr>
          <w:lang w:val="en-US"/>
        </w:rPr>
        <w:t xml:space="preserve"> until the metadata is completed correctly</w:t>
      </w:r>
    </w:p>
    <w:p w14:paraId="71C78EFA" w14:textId="3378D525" w:rsidR="00644E49" w:rsidRPr="00AA38F0" w:rsidRDefault="00A17B76" w:rsidP="00644E49">
      <w:pPr>
        <w:pStyle w:val="ListParagraph"/>
        <w:numPr>
          <w:ilvl w:val="0"/>
          <w:numId w:val="28"/>
        </w:numPr>
        <w:rPr>
          <w:lang w:val="en-US"/>
        </w:rPr>
      </w:pPr>
      <w:r w:rsidRPr="00AA38F0">
        <w:rPr>
          <w:lang w:val="en-US"/>
        </w:rPr>
        <w:t xml:space="preserve">If </w:t>
      </w:r>
      <w:r w:rsidR="00F42D21">
        <w:rPr>
          <w:lang w:val="en-US"/>
        </w:rPr>
        <w:t>you</w:t>
      </w:r>
      <w:r w:rsidRPr="00AA38F0">
        <w:rPr>
          <w:lang w:val="en-US"/>
        </w:rPr>
        <w:t xml:space="preserve"> are</w:t>
      </w:r>
      <w:r w:rsidR="00644E49" w:rsidRPr="00AA38F0">
        <w:rPr>
          <w:lang w:val="en-US"/>
        </w:rPr>
        <w:t xml:space="preserve"> </w:t>
      </w:r>
      <w:r w:rsidR="00F42D21">
        <w:rPr>
          <w:lang w:val="en-US"/>
        </w:rPr>
        <w:t xml:space="preserve">uploading </w:t>
      </w:r>
      <w:r w:rsidR="00644E49" w:rsidRPr="00AA38F0">
        <w:rPr>
          <w:lang w:val="en-US"/>
        </w:rPr>
        <w:t>to</w:t>
      </w:r>
      <w:r w:rsidRPr="00AA38F0">
        <w:rPr>
          <w:lang w:val="en-US"/>
        </w:rPr>
        <w:t>o</w:t>
      </w:r>
      <w:r w:rsidR="00644E49" w:rsidRPr="00AA38F0">
        <w:rPr>
          <w:lang w:val="en-US"/>
        </w:rPr>
        <w:t xml:space="preserve"> many document</w:t>
      </w:r>
      <w:r w:rsidRPr="00AA38F0">
        <w:rPr>
          <w:lang w:val="en-US"/>
        </w:rPr>
        <w:t>s</w:t>
      </w:r>
      <w:r w:rsidR="00644E49" w:rsidRPr="00AA38F0">
        <w:rPr>
          <w:lang w:val="en-US"/>
        </w:rPr>
        <w:t xml:space="preserve"> with metadata that do not pass the validation check, you will be restricted from adding additional documents to the repository. The </w:t>
      </w:r>
      <w:r w:rsidR="008F1099">
        <w:rPr>
          <w:lang w:val="en-US"/>
        </w:rPr>
        <w:t>parameter</w:t>
      </w:r>
      <w:r w:rsidR="00644E49" w:rsidRPr="00AA38F0">
        <w:rPr>
          <w:lang w:val="en-US"/>
        </w:rPr>
        <w:t xml:space="preserve"> </w:t>
      </w:r>
      <w:r w:rsidR="002B6D45">
        <w:rPr>
          <w:lang w:val="en-US"/>
        </w:rPr>
        <w:t>for the</w:t>
      </w:r>
      <w:r w:rsidR="00644E49" w:rsidRPr="00AA38F0">
        <w:rPr>
          <w:lang w:val="en-US"/>
        </w:rPr>
        <w:t xml:space="preserve"> number of ‘invalid’ documents </w:t>
      </w:r>
      <w:r w:rsidR="002B6D45">
        <w:rPr>
          <w:lang w:val="en-US"/>
        </w:rPr>
        <w:t xml:space="preserve">permitted </w:t>
      </w:r>
      <w:r w:rsidR="00644E49" w:rsidRPr="00AA38F0">
        <w:rPr>
          <w:lang w:val="en-US"/>
        </w:rPr>
        <w:t xml:space="preserve">is </w:t>
      </w:r>
      <w:r w:rsidR="008F1099">
        <w:rPr>
          <w:lang w:val="en-US"/>
        </w:rPr>
        <w:t>set</w:t>
      </w:r>
      <w:r w:rsidR="00644E49" w:rsidRPr="00AA38F0">
        <w:rPr>
          <w:lang w:val="en-US"/>
        </w:rPr>
        <w:t xml:space="preserve"> on the server.</w:t>
      </w:r>
    </w:p>
    <w:p w14:paraId="0FC5057F" w14:textId="270B0452" w:rsidR="00751DB6" w:rsidRPr="00AA38F0" w:rsidRDefault="00422E83" w:rsidP="00174F26">
      <w:pPr>
        <w:jc w:val="center"/>
        <w:rPr>
          <w:lang w:val="en-US"/>
        </w:rPr>
      </w:pPr>
      <w:r>
        <w:rPr>
          <w:noProof/>
          <w:lang w:val="en-US" w:eastAsia="en-US"/>
        </w:rPr>
        <w:drawing>
          <wp:inline distT="0" distB="0" distL="0" distR="0" wp14:anchorId="53A5A4A6" wp14:editId="37F9451E">
            <wp:extent cx="5208105" cy="3199601"/>
            <wp:effectExtent l="152400" t="152400" r="354965" b="36322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292100" dist="139700" dir="2700000" algn="tl" rotWithShape="0">
                        <a:srgbClr val="333333">
                          <a:alpha val="65000"/>
                        </a:srgbClr>
                      </a:outerShdw>
                    </a:effectLst>
                  </pic:spPr>
                </pic:pic>
              </a:graphicData>
            </a:graphic>
          </wp:inline>
        </w:drawing>
      </w:r>
    </w:p>
    <w:p w14:paraId="14708DF7" w14:textId="77777777" w:rsidR="00644E49" w:rsidRPr="00AA38F0" w:rsidRDefault="00644E49" w:rsidP="00751DB6">
      <w:pPr>
        <w:rPr>
          <w:lang w:val="en-US"/>
        </w:rPr>
      </w:pPr>
    </w:p>
    <w:p w14:paraId="3D02F261" w14:textId="12E5E712" w:rsidR="00644E49" w:rsidRPr="008F1099" w:rsidRDefault="00644E49" w:rsidP="00751DB6">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Metadata validation rules</w:t>
      </w:r>
    </w:p>
    <w:p w14:paraId="35194F2D" w14:textId="2DCD6EB3" w:rsidR="00644E49" w:rsidRPr="00AA38F0" w:rsidRDefault="00644E49" w:rsidP="00644E49">
      <w:pPr>
        <w:pStyle w:val="ListParagraph"/>
        <w:numPr>
          <w:ilvl w:val="0"/>
          <w:numId w:val="28"/>
        </w:numPr>
        <w:rPr>
          <w:lang w:val="en-US"/>
        </w:rPr>
      </w:pPr>
      <w:r w:rsidRPr="00AA38F0">
        <w:rPr>
          <w:lang w:val="en-US"/>
        </w:rPr>
        <w:t>The doc</w:t>
      </w:r>
      <w:r w:rsidR="004879AB" w:rsidRPr="00AA38F0">
        <w:rPr>
          <w:lang w:val="en-US"/>
        </w:rPr>
        <w:t>ument type cannot be generic (</w:t>
      </w:r>
      <w:r w:rsidR="00A17B76" w:rsidRPr="00AA38F0">
        <w:rPr>
          <w:lang w:val="en-US"/>
        </w:rPr>
        <w:t>e.g.</w:t>
      </w:r>
      <w:r w:rsidRPr="00AA38F0">
        <w:rPr>
          <w:lang w:val="en-US"/>
        </w:rPr>
        <w:t xml:space="preserve"> Fred Document, Company Document) and must be specifie</w:t>
      </w:r>
      <w:r w:rsidR="002B6D45">
        <w:rPr>
          <w:lang w:val="en-US"/>
        </w:rPr>
        <w:t xml:space="preserve">s </w:t>
      </w:r>
      <w:r w:rsidRPr="00AA38F0">
        <w:rPr>
          <w:lang w:val="en-US"/>
        </w:rPr>
        <w:t>(</w:t>
      </w:r>
      <w:r w:rsidR="00A17B76" w:rsidRPr="00AA38F0">
        <w:rPr>
          <w:lang w:val="en-US"/>
        </w:rPr>
        <w:t>e.g.</w:t>
      </w:r>
      <w:r w:rsidR="004879AB" w:rsidRPr="00AA38F0">
        <w:rPr>
          <w:lang w:val="en-US"/>
        </w:rPr>
        <w:t xml:space="preserve"> </w:t>
      </w:r>
      <w:r w:rsidRPr="00AA38F0">
        <w:rPr>
          <w:lang w:val="en-US"/>
        </w:rPr>
        <w:t>Invoice, Project, Minute</w:t>
      </w:r>
      <w:r w:rsidR="002B6D45">
        <w:rPr>
          <w:lang w:val="en-US"/>
        </w:rPr>
        <w:t>s</w:t>
      </w:r>
      <w:r w:rsidRPr="00AA38F0">
        <w:rPr>
          <w:lang w:val="en-US"/>
        </w:rPr>
        <w:t xml:space="preserve"> </w:t>
      </w:r>
      <w:proofErr w:type="gramStart"/>
      <w:r w:rsidRPr="00AA38F0">
        <w:rPr>
          <w:lang w:val="en-US"/>
        </w:rPr>
        <w:t>Of</w:t>
      </w:r>
      <w:proofErr w:type="gramEnd"/>
      <w:r w:rsidRPr="00AA38F0">
        <w:rPr>
          <w:lang w:val="en-US"/>
        </w:rPr>
        <w:t xml:space="preserve"> Meeting). The list of document types </w:t>
      </w:r>
      <w:r w:rsidR="002B6D45">
        <w:rPr>
          <w:lang w:val="en-US"/>
        </w:rPr>
        <w:t>that</w:t>
      </w:r>
      <w:r w:rsidR="008F1099">
        <w:rPr>
          <w:lang w:val="en-US"/>
        </w:rPr>
        <w:t xml:space="preserve"> are considered </w:t>
      </w:r>
      <w:r w:rsidR="008F1099" w:rsidRPr="00AA38F0">
        <w:rPr>
          <w:lang w:val="en-US"/>
        </w:rPr>
        <w:t xml:space="preserve">‘generic’ </w:t>
      </w:r>
      <w:r w:rsidR="002B6D45">
        <w:rPr>
          <w:lang w:val="en-US"/>
        </w:rPr>
        <w:t>are</w:t>
      </w:r>
      <w:r w:rsidRPr="00AA38F0">
        <w:rPr>
          <w:lang w:val="en-US"/>
        </w:rPr>
        <w:t xml:space="preserve"> defined on the server.</w:t>
      </w:r>
    </w:p>
    <w:p w14:paraId="26FF4651" w14:textId="490783C5" w:rsidR="00644E49" w:rsidRPr="00AA38F0" w:rsidRDefault="00326D1F" w:rsidP="00644E49">
      <w:pPr>
        <w:pStyle w:val="ListParagraph"/>
        <w:numPr>
          <w:ilvl w:val="0"/>
          <w:numId w:val="28"/>
        </w:numPr>
        <w:rPr>
          <w:lang w:val="en-US"/>
        </w:rPr>
      </w:pPr>
      <w:r w:rsidRPr="00AA38F0">
        <w:rPr>
          <w:lang w:val="en-US"/>
        </w:rPr>
        <w:t xml:space="preserve">For document types </w:t>
      </w:r>
      <w:r w:rsidR="00A17B76" w:rsidRPr="00AA38F0">
        <w:rPr>
          <w:lang w:val="en-US"/>
        </w:rPr>
        <w:t xml:space="preserve">that </w:t>
      </w:r>
      <w:r w:rsidRPr="00AA38F0">
        <w:rPr>
          <w:lang w:val="en-US"/>
        </w:rPr>
        <w:t>contain mandatory metadata fields (indicated by a * next to the description), the fields must be completed with the appropriate values.</w:t>
      </w:r>
    </w:p>
    <w:p w14:paraId="2A396A84" w14:textId="7639DCDD" w:rsidR="00751DB6" w:rsidRPr="008F1099" w:rsidRDefault="00F42D21" w:rsidP="00751DB6">
      <w:pPr>
        <w:rPr>
          <w:rStyle w:val="Emphasis"/>
          <w:rFonts w:ascii="Calibri" w:hAnsi="Calibri"/>
          <w:color w:val="000000" w:themeColor="text1"/>
          <w:lang w:val="en-US"/>
        </w:rPr>
      </w:pPr>
      <w:r>
        <w:rPr>
          <w:rStyle w:val="Emphasis"/>
          <w:rFonts w:ascii="Calibri" w:hAnsi="Calibri"/>
          <w:i w:val="0"/>
          <w:color w:val="000000" w:themeColor="text1"/>
          <w:lang w:val="en-US"/>
        </w:rPr>
        <w:t>Behavior</w:t>
      </w:r>
      <w:r w:rsidR="00326D1F" w:rsidRPr="008F1099">
        <w:rPr>
          <w:rStyle w:val="Emphasis"/>
          <w:rFonts w:ascii="Calibri" w:hAnsi="Calibri"/>
          <w:i w:val="0"/>
          <w:color w:val="000000" w:themeColor="text1"/>
          <w:lang w:val="en-US"/>
        </w:rPr>
        <w:t xml:space="preserve"> with rules</w:t>
      </w:r>
    </w:p>
    <w:p w14:paraId="77B822AA" w14:textId="4A144887" w:rsidR="00FB0FEB" w:rsidRPr="00AA38F0" w:rsidRDefault="00326D1F" w:rsidP="00FB0FEB">
      <w:pPr>
        <w:rPr>
          <w:lang w:val="en-US"/>
        </w:rPr>
      </w:pPr>
      <w:r w:rsidRPr="00AA38F0">
        <w:rPr>
          <w:lang w:val="en-US"/>
        </w:rPr>
        <w:t>When documents are uploaded in</w:t>
      </w:r>
      <w:r w:rsidR="00A17B76" w:rsidRPr="00AA38F0">
        <w:rPr>
          <w:lang w:val="en-US"/>
        </w:rPr>
        <w:t>to</w:t>
      </w:r>
      <w:r w:rsidRPr="00AA38F0">
        <w:rPr>
          <w:lang w:val="en-US"/>
        </w:rPr>
        <w:t xml:space="preserve"> folders where automated rules are changing the document type and/or the metadata values, the validation check will run against the </w:t>
      </w:r>
      <w:r w:rsidR="00757CB0" w:rsidRPr="00AA38F0">
        <w:rPr>
          <w:lang w:val="en-US"/>
        </w:rPr>
        <w:t>values after the rule has been executed. If the validation is positive, the document record will be removed from the upload pane after you have save the metadata.</w:t>
      </w:r>
    </w:p>
    <w:p w14:paraId="6E16D65B" w14:textId="77777777" w:rsidR="00326D1F" w:rsidRPr="008F1099" w:rsidRDefault="00326D1F" w:rsidP="00FB0FE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lastRenderedPageBreak/>
        <w:t>Other people updating the metadata</w:t>
      </w:r>
    </w:p>
    <w:p w14:paraId="7D2A51F9" w14:textId="1BD7D252" w:rsidR="00326D1F" w:rsidRPr="00AA38F0" w:rsidRDefault="00326D1F" w:rsidP="00FB0FEB">
      <w:pPr>
        <w:rPr>
          <w:lang w:val="en-US"/>
        </w:rPr>
      </w:pPr>
      <w:r w:rsidRPr="00AA38F0">
        <w:rPr>
          <w:lang w:val="en-US"/>
        </w:rPr>
        <w:t xml:space="preserve">When other </w:t>
      </w:r>
      <w:r w:rsidR="00157FEA" w:rsidRPr="00AA38F0">
        <w:rPr>
          <w:lang w:val="en-US"/>
        </w:rPr>
        <w:t xml:space="preserve">users </w:t>
      </w:r>
      <w:r w:rsidRPr="00AA38F0">
        <w:rPr>
          <w:lang w:val="en-US"/>
        </w:rPr>
        <w:t xml:space="preserve">complete the metadata, </w:t>
      </w:r>
      <w:r w:rsidR="00157FEA" w:rsidRPr="00AA38F0">
        <w:rPr>
          <w:lang w:val="en-US"/>
        </w:rPr>
        <w:t xml:space="preserve">the </w:t>
      </w:r>
      <w:r w:rsidRPr="00AA38F0">
        <w:rPr>
          <w:lang w:val="en-US"/>
        </w:rPr>
        <w:t>validation check will be positive and the document record will be removed from the upload list.</w:t>
      </w:r>
    </w:p>
    <w:p w14:paraId="5B97B378" w14:textId="77777777" w:rsidR="00386BCE" w:rsidRPr="00AA38F0" w:rsidRDefault="00386BCE" w:rsidP="00FB0FEB">
      <w:pPr>
        <w:rPr>
          <w:lang w:val="en-US"/>
        </w:rPr>
      </w:pPr>
    </w:p>
    <w:p w14:paraId="65CCDFBA" w14:textId="2DE457C0" w:rsidR="00386BCE" w:rsidRPr="00AA38F0" w:rsidRDefault="00386BCE" w:rsidP="00386BCE">
      <w:pPr>
        <w:pStyle w:val="Heading2"/>
        <w:rPr>
          <w:lang w:val="en-US"/>
        </w:rPr>
      </w:pPr>
      <w:bookmarkStart w:id="103" w:name="_Toc483990953"/>
      <w:r w:rsidRPr="00AA38F0">
        <w:rPr>
          <w:lang w:val="en-US"/>
        </w:rPr>
        <w:t>Easy integration with third party metadata applications</w:t>
      </w:r>
      <w:bookmarkEnd w:id="103"/>
    </w:p>
    <w:p w14:paraId="7FAFDA4D" w14:textId="7BEA99C2" w:rsidR="00386BCE" w:rsidRPr="00AA38F0" w:rsidRDefault="00716020" w:rsidP="00FB0FEB">
      <w:pPr>
        <w:rPr>
          <w:lang w:val="en-US"/>
        </w:rPr>
      </w:pPr>
      <w:r w:rsidRPr="00AA38F0">
        <w:rPr>
          <w:lang w:val="en-US"/>
        </w:rPr>
        <w:t xml:space="preserve">Fred includes the possibility </w:t>
      </w:r>
      <w:r w:rsidR="002B6D45">
        <w:rPr>
          <w:lang w:val="en-US"/>
        </w:rPr>
        <w:t>of</w:t>
      </w:r>
      <w:r w:rsidRPr="00AA38F0">
        <w:rPr>
          <w:lang w:val="en-US"/>
        </w:rPr>
        <w:t xml:space="preserve"> connect</w:t>
      </w:r>
      <w:r w:rsidR="002B6D45">
        <w:rPr>
          <w:lang w:val="en-US"/>
        </w:rPr>
        <w:t>ing</w:t>
      </w:r>
      <w:r w:rsidRPr="00AA38F0">
        <w:rPr>
          <w:lang w:val="en-US"/>
        </w:rPr>
        <w:t xml:space="preserve"> to a metadata </w:t>
      </w:r>
      <w:r w:rsidR="00703E6F" w:rsidRPr="00AA38F0">
        <w:rPr>
          <w:lang w:val="en-US"/>
        </w:rPr>
        <w:t xml:space="preserve">database or table, </w:t>
      </w:r>
      <w:r w:rsidR="00357593" w:rsidRPr="00AA38F0">
        <w:rPr>
          <w:lang w:val="en-US"/>
        </w:rPr>
        <w:t>in which it can</w:t>
      </w:r>
      <w:r w:rsidR="00703E6F" w:rsidRPr="00AA38F0">
        <w:rPr>
          <w:lang w:val="en-US"/>
        </w:rPr>
        <w:t xml:space="preserve"> query </w:t>
      </w:r>
      <w:r w:rsidRPr="00AA38F0">
        <w:rPr>
          <w:lang w:val="en-US"/>
        </w:rPr>
        <w:t xml:space="preserve">metadata values linked to a </w:t>
      </w:r>
      <w:r w:rsidR="004879AB" w:rsidRPr="00AA38F0">
        <w:rPr>
          <w:lang w:val="en-US"/>
        </w:rPr>
        <w:t>record key (i.e.</w:t>
      </w:r>
      <w:r w:rsidRPr="00AA38F0">
        <w:rPr>
          <w:lang w:val="en-US"/>
        </w:rPr>
        <w:t xml:space="preserve"> customer ID</w:t>
      </w:r>
      <w:r w:rsidR="00703E6F" w:rsidRPr="00AA38F0">
        <w:rPr>
          <w:lang w:val="en-US"/>
        </w:rPr>
        <w:t xml:space="preserve"> stored in Alfresco metadata field</w:t>
      </w:r>
      <w:r w:rsidRPr="00AA38F0">
        <w:rPr>
          <w:lang w:val="en-US"/>
        </w:rPr>
        <w:t>) in the database</w:t>
      </w:r>
      <w:r w:rsidR="00703E6F" w:rsidRPr="00AA38F0">
        <w:rPr>
          <w:lang w:val="en-US"/>
        </w:rPr>
        <w:t xml:space="preserve"> and </w:t>
      </w:r>
      <w:r w:rsidR="002B6D45">
        <w:rPr>
          <w:lang w:val="en-US"/>
        </w:rPr>
        <w:t>display</w:t>
      </w:r>
      <w:r w:rsidR="00703E6F" w:rsidRPr="00AA38F0">
        <w:rPr>
          <w:lang w:val="en-US"/>
        </w:rPr>
        <w:t xml:space="preserve"> the</w:t>
      </w:r>
      <w:r w:rsidR="00357593" w:rsidRPr="00AA38F0">
        <w:rPr>
          <w:lang w:val="en-US"/>
        </w:rPr>
        <w:t>se values</w:t>
      </w:r>
      <w:r w:rsidR="00703E6F" w:rsidRPr="00AA38F0">
        <w:rPr>
          <w:lang w:val="en-US"/>
        </w:rPr>
        <w:t xml:space="preserve"> in presentation fields in the Fred U</w:t>
      </w:r>
      <w:r w:rsidR="00357593" w:rsidRPr="00AA38F0">
        <w:rPr>
          <w:lang w:val="en-US"/>
        </w:rPr>
        <w:t>ser Interface</w:t>
      </w:r>
      <w:r w:rsidR="00703E6F" w:rsidRPr="00AA38F0">
        <w:rPr>
          <w:lang w:val="en-US"/>
        </w:rPr>
        <w:t>.</w:t>
      </w:r>
    </w:p>
    <w:p w14:paraId="1856C638" w14:textId="745E8F2D" w:rsidR="00357593" w:rsidRPr="00AA38F0" w:rsidRDefault="00357593" w:rsidP="00FB0FEB">
      <w:pPr>
        <w:rPr>
          <w:lang w:val="en-US"/>
        </w:rPr>
      </w:pPr>
      <w:r w:rsidRPr="00AA38F0">
        <w:rPr>
          <w:lang w:val="en-US"/>
        </w:rPr>
        <w:t>For more information, contact your IT team.</w:t>
      </w:r>
    </w:p>
    <w:p w14:paraId="53FF0AC4" w14:textId="77777777" w:rsidR="008004ED" w:rsidRPr="00AA38F0" w:rsidRDefault="0034073B" w:rsidP="00710C34">
      <w:pPr>
        <w:pStyle w:val="Heading1"/>
        <w:rPr>
          <w:lang w:val="en-US"/>
        </w:rPr>
      </w:pPr>
      <w:bookmarkStart w:id="104" w:name="_Ref386180856"/>
      <w:bookmarkStart w:id="105" w:name="_Ref386180864"/>
      <w:bookmarkStart w:id="106" w:name="_Toc483990954"/>
      <w:r w:rsidRPr="00AA38F0">
        <w:rPr>
          <w:lang w:val="en-US"/>
        </w:rPr>
        <w:t>Handling</w:t>
      </w:r>
      <w:r w:rsidR="00724E08" w:rsidRPr="00AA38F0">
        <w:rPr>
          <w:lang w:val="en-US"/>
        </w:rPr>
        <w:t xml:space="preserve"> views</w:t>
      </w:r>
      <w:bookmarkEnd w:id="91"/>
      <w:bookmarkEnd w:id="92"/>
      <w:bookmarkEnd w:id="104"/>
      <w:bookmarkEnd w:id="105"/>
      <w:bookmarkEnd w:id="106"/>
    </w:p>
    <w:p w14:paraId="7A4CD26C" w14:textId="77777777" w:rsidR="00DC7EE2" w:rsidRPr="00AA38F0" w:rsidRDefault="00724E08" w:rsidP="00710C34">
      <w:pPr>
        <w:pStyle w:val="Heading2"/>
        <w:rPr>
          <w:lang w:val="en-US"/>
        </w:rPr>
      </w:pPr>
      <w:bookmarkStart w:id="107" w:name="_Toc483990955"/>
      <w:r w:rsidRPr="00AA38F0">
        <w:rPr>
          <w:lang w:val="en-US"/>
        </w:rPr>
        <w:t>Show columns</w:t>
      </w:r>
      <w:bookmarkEnd w:id="107"/>
    </w:p>
    <w:p w14:paraId="7031758A" w14:textId="1C770B9F" w:rsidR="002D6204" w:rsidRPr="00AA38F0" w:rsidRDefault="00724E08" w:rsidP="002D6204">
      <w:pPr>
        <w:rPr>
          <w:lang w:val="en-US"/>
        </w:rPr>
      </w:pPr>
      <w:r w:rsidRPr="00AA38F0">
        <w:rPr>
          <w:lang w:val="en-US"/>
        </w:rPr>
        <w:t xml:space="preserve">In the Browse pane and the Search pane, you can add columns to </w:t>
      </w:r>
      <w:r w:rsidR="002B6D45">
        <w:rPr>
          <w:lang w:val="en-US"/>
        </w:rPr>
        <w:t>be</w:t>
      </w:r>
      <w:r w:rsidRPr="00AA38F0">
        <w:rPr>
          <w:lang w:val="en-US"/>
        </w:rPr>
        <w:t xml:space="preserve"> view</w:t>
      </w:r>
      <w:r w:rsidR="002B6D45">
        <w:rPr>
          <w:lang w:val="en-US"/>
        </w:rPr>
        <w:t>ed</w:t>
      </w:r>
      <w:r w:rsidRPr="00AA38F0">
        <w:rPr>
          <w:lang w:val="en-US"/>
        </w:rPr>
        <w:t xml:space="preserve"> by a right mouse click on one of the existing column headers, </w:t>
      </w:r>
      <w:r w:rsidR="00DE760B" w:rsidRPr="00AA38F0">
        <w:rPr>
          <w:lang w:val="en-US"/>
        </w:rPr>
        <w:t xml:space="preserve">and </w:t>
      </w:r>
      <w:r w:rsidRPr="00AA38F0">
        <w:rPr>
          <w:lang w:val="en-US"/>
        </w:rPr>
        <w:t xml:space="preserve">selecting </w:t>
      </w:r>
      <w:r w:rsidR="006D007E" w:rsidRPr="00AA38F0">
        <w:rPr>
          <w:lang w:val="en-US"/>
        </w:rPr>
        <w:t>“Show C</w:t>
      </w:r>
      <w:r w:rsidRPr="00AA38F0">
        <w:rPr>
          <w:lang w:val="en-US"/>
        </w:rPr>
        <w:t>olumn</w:t>
      </w:r>
      <w:r w:rsidR="006D007E" w:rsidRPr="00AA38F0">
        <w:rPr>
          <w:lang w:val="en-US"/>
        </w:rPr>
        <w:t>”</w:t>
      </w:r>
      <w:r w:rsidRPr="00AA38F0">
        <w:rPr>
          <w:lang w:val="en-US"/>
        </w:rPr>
        <w:t xml:space="preserve">. In that </w:t>
      </w:r>
      <w:proofErr w:type="gramStart"/>
      <w:r w:rsidRPr="00AA38F0">
        <w:rPr>
          <w:lang w:val="en-US"/>
        </w:rPr>
        <w:t>list</w:t>
      </w:r>
      <w:proofErr w:type="gramEnd"/>
      <w:r w:rsidRPr="00AA38F0">
        <w:rPr>
          <w:lang w:val="en-US"/>
        </w:rPr>
        <w:t xml:space="preserve"> you can select or </w:t>
      </w:r>
      <w:r w:rsidR="00DE760B" w:rsidRPr="00AA38F0">
        <w:rPr>
          <w:lang w:val="en-US"/>
        </w:rPr>
        <w:t>de</w:t>
      </w:r>
      <w:r w:rsidRPr="00AA38F0">
        <w:rPr>
          <w:lang w:val="en-US"/>
        </w:rPr>
        <w:t xml:space="preserve">select the field you want </w:t>
      </w:r>
      <w:r w:rsidR="002B6D45">
        <w:rPr>
          <w:lang w:val="en-US"/>
        </w:rPr>
        <w:t>display in a column</w:t>
      </w:r>
      <w:r w:rsidR="00DE760B" w:rsidRPr="00AA38F0">
        <w:rPr>
          <w:lang w:val="en-US"/>
        </w:rPr>
        <w:t xml:space="preserve"> or hide</w:t>
      </w:r>
      <w:r w:rsidRPr="00AA38F0">
        <w:rPr>
          <w:lang w:val="en-US"/>
        </w:rPr>
        <w:t xml:space="preserve"> </w:t>
      </w:r>
      <w:r w:rsidR="002B6D45">
        <w:rPr>
          <w:lang w:val="en-US"/>
        </w:rPr>
        <w:t>a particular</w:t>
      </w:r>
      <w:r w:rsidRPr="00AA38F0">
        <w:rPr>
          <w:lang w:val="en-US"/>
        </w:rPr>
        <w:t xml:space="preserve"> column.</w:t>
      </w:r>
    </w:p>
    <w:p w14:paraId="34771629" w14:textId="77777777" w:rsidR="00455D1E" w:rsidRPr="00AA38F0" w:rsidRDefault="003C758B" w:rsidP="00455D1E">
      <w:pPr>
        <w:jc w:val="center"/>
        <w:rPr>
          <w:lang w:val="en-US"/>
        </w:rPr>
      </w:pPr>
      <w:r w:rsidRPr="00AA38F0">
        <w:rPr>
          <w:noProof/>
          <w:lang w:val="en-US" w:eastAsia="en-US"/>
        </w:rPr>
        <w:drawing>
          <wp:inline distT="0" distB="0" distL="0" distR="0" wp14:anchorId="7E9312B8" wp14:editId="6B421374">
            <wp:extent cx="6195600" cy="4356000"/>
            <wp:effectExtent l="0" t="0" r="0" b="6985"/>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95600" cy="4356000"/>
                    </a:xfrm>
                    <a:prstGeom prst="rect">
                      <a:avLst/>
                    </a:prstGeom>
                    <a:noFill/>
                    <a:ln>
                      <a:noFill/>
                    </a:ln>
                  </pic:spPr>
                </pic:pic>
              </a:graphicData>
            </a:graphic>
          </wp:inline>
        </w:drawing>
      </w:r>
    </w:p>
    <w:p w14:paraId="5799F371" w14:textId="3080640C" w:rsidR="00B01AD2" w:rsidRPr="00AA38F0" w:rsidRDefault="00724E08" w:rsidP="00B01AD2">
      <w:pPr>
        <w:rPr>
          <w:lang w:val="en-US"/>
        </w:rPr>
      </w:pPr>
      <w:r w:rsidRPr="00AA38F0">
        <w:rPr>
          <w:lang w:val="en-US"/>
        </w:rPr>
        <w:lastRenderedPageBreak/>
        <w:t>The list of fields is the summary of all metadata fields in all document types defined by your organization. You can modify the width of the column by dragging the edge of the column header.</w:t>
      </w:r>
      <w:r w:rsidR="00547D00" w:rsidRPr="00AA38F0">
        <w:rPr>
          <w:lang w:val="en-US"/>
        </w:rPr>
        <w:t xml:space="preserve"> Not</w:t>
      </w:r>
      <w:r w:rsidR="00DE760B" w:rsidRPr="00AA38F0">
        <w:rPr>
          <w:lang w:val="en-US"/>
        </w:rPr>
        <w:t>e</w:t>
      </w:r>
      <w:r w:rsidR="00547D00" w:rsidRPr="00AA38F0">
        <w:rPr>
          <w:lang w:val="en-US"/>
        </w:rPr>
        <w:t xml:space="preserve"> that t</w:t>
      </w:r>
      <w:r w:rsidR="00F409AB" w:rsidRPr="00AA38F0">
        <w:rPr>
          <w:lang w:val="en-US"/>
        </w:rPr>
        <w:t xml:space="preserve">hese modifications </w:t>
      </w:r>
      <w:r w:rsidR="00DE760B" w:rsidRPr="00AA38F0">
        <w:rPr>
          <w:lang w:val="en-US"/>
        </w:rPr>
        <w:t>will be saved as the default view</w:t>
      </w:r>
      <w:r w:rsidR="00F409AB" w:rsidRPr="00AA38F0">
        <w:rPr>
          <w:lang w:val="en-US"/>
        </w:rPr>
        <w:t xml:space="preserve"> </w:t>
      </w:r>
      <w:r w:rsidR="00DE760B" w:rsidRPr="00AA38F0">
        <w:rPr>
          <w:lang w:val="en-US"/>
        </w:rPr>
        <w:t>when you open</w:t>
      </w:r>
      <w:r w:rsidR="00F409AB" w:rsidRPr="00AA38F0">
        <w:rPr>
          <w:lang w:val="en-US"/>
        </w:rPr>
        <w:t xml:space="preserve"> Fred </w:t>
      </w:r>
      <w:proofErr w:type="gramStart"/>
      <w:r w:rsidR="00DE760B" w:rsidRPr="00AA38F0">
        <w:rPr>
          <w:lang w:val="en-US"/>
        </w:rPr>
        <w:t>at a later date</w:t>
      </w:r>
      <w:proofErr w:type="gramEnd"/>
      <w:r w:rsidR="00F409AB" w:rsidRPr="00AA38F0">
        <w:rPr>
          <w:lang w:val="en-US"/>
        </w:rPr>
        <w:t>.</w:t>
      </w:r>
    </w:p>
    <w:p w14:paraId="59F68576" w14:textId="77777777" w:rsidR="006D0CFB" w:rsidRDefault="006D0CFB">
      <w:pPr>
        <w:spacing w:after="200" w:line="276" w:lineRule="auto"/>
        <w:rPr>
          <w:rFonts w:asciiTheme="majorHAnsi" w:hAnsiTheme="majorHAnsi"/>
          <w:caps/>
          <w:color w:val="5E878F"/>
          <w:spacing w:val="20"/>
          <w:sz w:val="28"/>
          <w:szCs w:val="28"/>
          <w:lang w:val="en-US"/>
        </w:rPr>
      </w:pPr>
      <w:bookmarkStart w:id="108" w:name="_Toc483990956"/>
      <w:r>
        <w:rPr>
          <w:lang w:val="en-US"/>
        </w:rPr>
        <w:br w:type="page"/>
      </w:r>
    </w:p>
    <w:p w14:paraId="481D1A01" w14:textId="39219FA6" w:rsidR="00171349" w:rsidRPr="00AA38F0" w:rsidRDefault="00724E08" w:rsidP="00710C34">
      <w:pPr>
        <w:pStyle w:val="Heading2"/>
        <w:rPr>
          <w:lang w:val="en-US"/>
        </w:rPr>
      </w:pPr>
      <w:r w:rsidRPr="00AA38F0">
        <w:rPr>
          <w:lang w:val="en-US"/>
        </w:rPr>
        <w:lastRenderedPageBreak/>
        <w:t>Show a set of Columns</w:t>
      </w:r>
      <w:bookmarkEnd w:id="108"/>
    </w:p>
    <w:p w14:paraId="1F7B7E0B" w14:textId="1A86B17E" w:rsidR="00915B86" w:rsidRPr="00AA38F0" w:rsidRDefault="00724E08" w:rsidP="00CD0A85">
      <w:pPr>
        <w:rPr>
          <w:lang w:val="en-US"/>
        </w:rPr>
      </w:pPr>
      <w:r w:rsidRPr="00AA38F0">
        <w:rPr>
          <w:lang w:val="en-US"/>
        </w:rPr>
        <w:t xml:space="preserve">In the </w:t>
      </w:r>
      <w:r w:rsidR="00DE760B" w:rsidRPr="00AA38F0">
        <w:rPr>
          <w:lang w:val="en-US"/>
        </w:rPr>
        <w:t>B</w:t>
      </w:r>
      <w:r w:rsidRPr="00AA38F0">
        <w:rPr>
          <w:lang w:val="en-US"/>
        </w:rPr>
        <w:t xml:space="preserve">rowse and </w:t>
      </w:r>
      <w:r w:rsidR="00DE760B" w:rsidRPr="00AA38F0">
        <w:rPr>
          <w:lang w:val="en-US"/>
        </w:rPr>
        <w:t>S</w:t>
      </w:r>
      <w:r w:rsidRPr="00AA38F0">
        <w:rPr>
          <w:lang w:val="en-US"/>
        </w:rPr>
        <w:t>earch pane</w:t>
      </w:r>
      <w:r w:rsidR="00DE760B" w:rsidRPr="00AA38F0">
        <w:rPr>
          <w:lang w:val="en-US"/>
        </w:rPr>
        <w:t>s,</w:t>
      </w:r>
      <w:r w:rsidRPr="00AA38F0">
        <w:rPr>
          <w:lang w:val="en-US"/>
        </w:rPr>
        <w:t xml:space="preserve"> you can </w:t>
      </w:r>
      <w:r w:rsidR="00873453" w:rsidRPr="00AA38F0">
        <w:rPr>
          <w:lang w:val="en-US"/>
        </w:rPr>
        <w:t>change</w:t>
      </w:r>
      <w:r w:rsidRPr="00AA38F0">
        <w:rPr>
          <w:lang w:val="en-US"/>
        </w:rPr>
        <w:t xml:space="preserve"> your column view</w:t>
      </w:r>
      <w:r w:rsidR="006A7433" w:rsidRPr="00AA38F0">
        <w:rPr>
          <w:lang w:val="en-US"/>
        </w:rPr>
        <w:t>;</w:t>
      </w:r>
      <w:r w:rsidRPr="00AA38F0">
        <w:rPr>
          <w:lang w:val="en-US"/>
        </w:rPr>
        <w:t xml:space="preserve"> Fred allows </w:t>
      </w:r>
      <w:r w:rsidR="001C26B8" w:rsidRPr="00AA38F0">
        <w:rPr>
          <w:lang w:val="en-US"/>
        </w:rPr>
        <w:t xml:space="preserve">the selection of </w:t>
      </w:r>
      <w:r w:rsidRPr="00AA38F0">
        <w:rPr>
          <w:lang w:val="en-US"/>
        </w:rPr>
        <w:t xml:space="preserve">a predefined </w:t>
      </w:r>
      <w:r w:rsidR="00873453" w:rsidRPr="00AA38F0">
        <w:rPr>
          <w:lang w:val="en-US"/>
        </w:rPr>
        <w:t xml:space="preserve">or custom defined </w:t>
      </w:r>
      <w:r w:rsidRPr="00AA38F0">
        <w:rPr>
          <w:lang w:val="en-US"/>
        </w:rPr>
        <w:t xml:space="preserve">set of columns. </w:t>
      </w:r>
    </w:p>
    <w:p w14:paraId="5F9F3221" w14:textId="413F44D3" w:rsidR="00ED1976" w:rsidRPr="00AA38F0" w:rsidRDefault="00724E08" w:rsidP="00171349">
      <w:pPr>
        <w:rPr>
          <w:lang w:val="en-US"/>
        </w:rPr>
      </w:pPr>
      <w:r w:rsidRPr="00AA38F0">
        <w:rPr>
          <w:lang w:val="en-US"/>
        </w:rPr>
        <w:t xml:space="preserve">The predefined column sets are the document types defined in the Alfresco document model. Selecting one of these document types will show all metadata fields related to this document type in </w:t>
      </w:r>
      <w:r w:rsidR="006A7433" w:rsidRPr="00AA38F0">
        <w:rPr>
          <w:lang w:val="en-US"/>
        </w:rPr>
        <w:t xml:space="preserve">the </w:t>
      </w:r>
      <w:r w:rsidRPr="00AA38F0">
        <w:rPr>
          <w:lang w:val="en-US"/>
        </w:rPr>
        <w:t xml:space="preserve">columns. </w:t>
      </w:r>
    </w:p>
    <w:p w14:paraId="7952F66C" w14:textId="77777777" w:rsidR="006B35AB" w:rsidRPr="00AA38F0" w:rsidRDefault="003C758B" w:rsidP="006B35AB">
      <w:pPr>
        <w:jc w:val="center"/>
        <w:rPr>
          <w:lang w:val="en-US"/>
        </w:rPr>
      </w:pPr>
      <w:r w:rsidRPr="00AA38F0">
        <w:rPr>
          <w:noProof/>
          <w:lang w:val="en-US" w:eastAsia="en-US"/>
        </w:rPr>
        <w:drawing>
          <wp:inline distT="0" distB="0" distL="0" distR="0" wp14:anchorId="60F137A8" wp14:editId="20F1253D">
            <wp:extent cx="5824800" cy="2163600"/>
            <wp:effectExtent l="0" t="0" r="5080" b="8255"/>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24800" cy="2163600"/>
                    </a:xfrm>
                    <a:prstGeom prst="rect">
                      <a:avLst/>
                    </a:prstGeom>
                    <a:noFill/>
                    <a:ln>
                      <a:noFill/>
                    </a:ln>
                  </pic:spPr>
                </pic:pic>
              </a:graphicData>
            </a:graphic>
          </wp:inline>
        </w:drawing>
      </w:r>
      <w:r w:rsidR="00CD0A85" w:rsidRPr="00AA38F0">
        <w:rPr>
          <w:lang w:val="en-US" w:eastAsia="en-GB"/>
        </w:rPr>
        <w:t xml:space="preserve"> </w:t>
      </w:r>
    </w:p>
    <w:p w14:paraId="7EC496A6" w14:textId="02420E4C" w:rsidR="00171349" w:rsidRPr="00AA38F0" w:rsidRDefault="00724E08" w:rsidP="00171349">
      <w:pPr>
        <w:rPr>
          <w:lang w:val="en-US"/>
        </w:rPr>
      </w:pPr>
      <w:r w:rsidRPr="00AA38F0">
        <w:rPr>
          <w:lang w:val="en-US"/>
        </w:rPr>
        <w:t xml:space="preserve">You can </w:t>
      </w:r>
      <w:r w:rsidR="006A7433" w:rsidRPr="00AA38F0">
        <w:rPr>
          <w:lang w:val="en-US"/>
        </w:rPr>
        <w:t xml:space="preserve">select </w:t>
      </w:r>
      <w:r w:rsidRPr="00AA38F0">
        <w:rPr>
          <w:lang w:val="en-US"/>
        </w:rPr>
        <w:t xml:space="preserve">the </w:t>
      </w:r>
      <w:r w:rsidR="00CD0A85" w:rsidRPr="00AA38F0">
        <w:rPr>
          <w:lang w:val="en-US"/>
        </w:rPr>
        <w:t xml:space="preserve">individual </w:t>
      </w:r>
      <w:r w:rsidRPr="00AA38F0">
        <w:rPr>
          <w:lang w:val="en-US"/>
        </w:rPr>
        <w:t xml:space="preserve">columns you want to add in your custom view. This view will be set as the actual view and </w:t>
      </w:r>
      <w:r w:rsidR="00247158" w:rsidRPr="00AA38F0">
        <w:rPr>
          <w:lang w:val="en-US"/>
        </w:rPr>
        <w:t xml:space="preserve">will be </w:t>
      </w:r>
      <w:r w:rsidRPr="00AA38F0">
        <w:rPr>
          <w:lang w:val="en-US"/>
        </w:rPr>
        <w:t>maintained when closing and reopening the repository.</w:t>
      </w:r>
      <w:r w:rsidR="00CD0A85" w:rsidRPr="00AA38F0">
        <w:rPr>
          <w:lang w:val="en-US"/>
        </w:rPr>
        <w:t xml:space="preserve"> </w:t>
      </w:r>
    </w:p>
    <w:p w14:paraId="56D4639A" w14:textId="02152540" w:rsidR="00AB5CA4" w:rsidRPr="00AA38F0" w:rsidRDefault="00724E08" w:rsidP="00710C34">
      <w:pPr>
        <w:pStyle w:val="Heading2"/>
        <w:rPr>
          <w:lang w:val="en-US"/>
        </w:rPr>
      </w:pPr>
      <w:bookmarkStart w:id="109" w:name="_Toc483990957"/>
      <w:r w:rsidRPr="00AA38F0">
        <w:rPr>
          <w:lang w:val="en-US"/>
        </w:rPr>
        <w:t>Creating personal views</w:t>
      </w:r>
      <w:bookmarkEnd w:id="109"/>
    </w:p>
    <w:p w14:paraId="2CFDEA2E" w14:textId="277EB775" w:rsidR="00AB5CA4" w:rsidRPr="00AA38F0" w:rsidRDefault="00724E08" w:rsidP="00171349">
      <w:pPr>
        <w:rPr>
          <w:lang w:val="en-US"/>
        </w:rPr>
      </w:pPr>
      <w:r w:rsidRPr="00AA38F0">
        <w:rPr>
          <w:lang w:val="en-US"/>
        </w:rPr>
        <w:t xml:space="preserve">You can select a specific set of columns and save this view with the “Save </w:t>
      </w:r>
      <w:r w:rsidR="006A7433" w:rsidRPr="00AA38F0">
        <w:rPr>
          <w:lang w:val="en-US"/>
        </w:rPr>
        <w:t>C</w:t>
      </w:r>
      <w:r w:rsidRPr="00AA38F0">
        <w:rPr>
          <w:lang w:val="en-US"/>
        </w:rPr>
        <w:t>urrent Columns”</w:t>
      </w:r>
      <w:r w:rsidR="006A7433" w:rsidRPr="00AA38F0">
        <w:rPr>
          <w:lang w:val="en-US"/>
        </w:rPr>
        <w:t xml:space="preserve"> option</w:t>
      </w:r>
      <w:r w:rsidRPr="00AA38F0">
        <w:rPr>
          <w:lang w:val="en-US"/>
        </w:rPr>
        <w:t xml:space="preserve">. You will be </w:t>
      </w:r>
      <w:r w:rsidR="001D689D" w:rsidRPr="00AA38F0">
        <w:rPr>
          <w:lang w:val="en-US"/>
        </w:rPr>
        <w:t>prompted</w:t>
      </w:r>
      <w:r w:rsidRPr="00AA38F0">
        <w:rPr>
          <w:lang w:val="en-US"/>
        </w:rPr>
        <w:t xml:space="preserve"> </w:t>
      </w:r>
      <w:r w:rsidR="001D689D" w:rsidRPr="00AA38F0">
        <w:rPr>
          <w:lang w:val="en-US"/>
        </w:rPr>
        <w:t xml:space="preserve">to provide </w:t>
      </w:r>
      <w:r w:rsidRPr="00AA38F0">
        <w:rPr>
          <w:lang w:val="en-US"/>
        </w:rPr>
        <w:t xml:space="preserve">a </w:t>
      </w:r>
      <w:r w:rsidR="006A7433" w:rsidRPr="00AA38F0">
        <w:rPr>
          <w:lang w:val="en-US"/>
        </w:rPr>
        <w:t>C</w:t>
      </w:r>
      <w:r w:rsidRPr="00AA38F0">
        <w:rPr>
          <w:lang w:val="en-US"/>
        </w:rPr>
        <w:t xml:space="preserve">olumn set name. </w:t>
      </w:r>
      <w:r w:rsidR="006A7433" w:rsidRPr="00AA38F0">
        <w:rPr>
          <w:lang w:val="en-US"/>
        </w:rPr>
        <w:t>T</w:t>
      </w:r>
      <w:r w:rsidRPr="00AA38F0">
        <w:rPr>
          <w:lang w:val="en-US"/>
        </w:rPr>
        <w:t>his colu</w:t>
      </w:r>
      <w:r w:rsidR="00DD4A67" w:rsidRPr="00AA38F0">
        <w:rPr>
          <w:lang w:val="en-US"/>
        </w:rPr>
        <w:t>mn set will</w:t>
      </w:r>
      <w:r w:rsidR="006A7433" w:rsidRPr="00AA38F0">
        <w:rPr>
          <w:lang w:val="en-US"/>
        </w:rPr>
        <w:t xml:space="preserve"> then</w:t>
      </w:r>
      <w:r w:rsidR="00DD4A67" w:rsidRPr="00AA38F0">
        <w:rPr>
          <w:lang w:val="en-US"/>
        </w:rPr>
        <w:t xml:space="preserve"> be available under “</w:t>
      </w:r>
      <w:r w:rsidRPr="00AA38F0">
        <w:rPr>
          <w:lang w:val="en-US"/>
        </w:rPr>
        <w:t xml:space="preserve">Saved </w:t>
      </w:r>
      <w:r w:rsidR="00DD4A67" w:rsidRPr="00AA38F0">
        <w:rPr>
          <w:lang w:val="en-US"/>
        </w:rPr>
        <w:t>Column S</w:t>
      </w:r>
      <w:r w:rsidRPr="00AA38F0">
        <w:rPr>
          <w:lang w:val="en-US"/>
        </w:rPr>
        <w:t>ets</w:t>
      </w:r>
      <w:r w:rsidR="00DD4A67" w:rsidRPr="00AA38F0">
        <w:rPr>
          <w:lang w:val="en-US"/>
        </w:rPr>
        <w:t>”</w:t>
      </w:r>
      <w:r w:rsidRPr="00AA38F0">
        <w:rPr>
          <w:lang w:val="en-US"/>
        </w:rPr>
        <w:t xml:space="preserve">. </w:t>
      </w:r>
    </w:p>
    <w:p w14:paraId="62686B8D" w14:textId="762D5826" w:rsidR="009A35C2" w:rsidRPr="00AA38F0" w:rsidRDefault="009A35C2" w:rsidP="009A35C2">
      <w:pPr>
        <w:jc w:val="center"/>
        <w:rPr>
          <w:lang w:val="en-US"/>
        </w:rPr>
      </w:pPr>
      <w:r>
        <w:rPr>
          <w:noProof/>
          <w:lang w:val="en-US" w:eastAsia="en-US"/>
        </w:rPr>
        <w:drawing>
          <wp:inline distT="0" distB="0" distL="0" distR="0" wp14:anchorId="48584F47" wp14:editId="09DEF8D2">
            <wp:extent cx="2389505" cy="1872615"/>
            <wp:effectExtent l="0" t="0" r="0" b="0"/>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pic:spPr>
                </pic:pic>
              </a:graphicData>
            </a:graphic>
          </wp:inline>
        </w:drawing>
      </w:r>
      <w:r>
        <w:rPr>
          <w:noProof/>
          <w:lang w:val="en-US" w:eastAsia="en-US"/>
        </w:rPr>
        <w:drawing>
          <wp:inline distT="0" distB="0" distL="0" distR="0" wp14:anchorId="7EE6416A" wp14:editId="0CA8BAF5">
            <wp:extent cx="3521710" cy="2035810"/>
            <wp:effectExtent l="0" t="0" r="2540" b="254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pic:spPr>
                </pic:pic>
              </a:graphicData>
            </a:graphic>
          </wp:inline>
        </w:drawing>
      </w:r>
    </w:p>
    <w:p w14:paraId="3DDA5BD2" w14:textId="349FE67B" w:rsidR="00AB5CA4" w:rsidRPr="00AA38F0" w:rsidRDefault="00724E08" w:rsidP="00171349">
      <w:pPr>
        <w:rPr>
          <w:lang w:val="en-US"/>
        </w:rPr>
      </w:pPr>
      <w:r w:rsidRPr="00AA38F0">
        <w:rPr>
          <w:lang w:val="en-US"/>
        </w:rPr>
        <w:t xml:space="preserve">You can remove the </w:t>
      </w:r>
      <w:r w:rsidR="00DD4A67" w:rsidRPr="00AA38F0">
        <w:rPr>
          <w:lang w:val="en-US"/>
        </w:rPr>
        <w:t xml:space="preserve">custom column set by using the </w:t>
      </w:r>
      <w:r w:rsidR="00DD4A67" w:rsidRPr="009A35C2">
        <w:rPr>
          <w:lang w:val="en-US"/>
        </w:rPr>
        <w:t>“D</w:t>
      </w:r>
      <w:r w:rsidRPr="009A35C2">
        <w:rPr>
          <w:lang w:val="en-US"/>
        </w:rPr>
        <w:t xml:space="preserve">elete </w:t>
      </w:r>
      <w:r w:rsidR="008F1099" w:rsidRPr="009A35C2">
        <w:rPr>
          <w:lang w:val="en-US"/>
        </w:rPr>
        <w:t>C</w:t>
      </w:r>
      <w:r w:rsidRPr="009A35C2">
        <w:rPr>
          <w:lang w:val="en-US"/>
        </w:rPr>
        <w:t xml:space="preserve">olumn </w:t>
      </w:r>
      <w:r w:rsidR="008F1099" w:rsidRPr="009A35C2">
        <w:rPr>
          <w:lang w:val="en-US"/>
        </w:rPr>
        <w:t>S</w:t>
      </w:r>
      <w:r w:rsidRPr="009A35C2">
        <w:rPr>
          <w:lang w:val="en-US"/>
        </w:rPr>
        <w:t>ets</w:t>
      </w:r>
      <w:r w:rsidR="00DD4A67" w:rsidRPr="009A35C2">
        <w:rPr>
          <w:lang w:val="en-US"/>
        </w:rPr>
        <w:t>”</w:t>
      </w:r>
      <w:r w:rsidRPr="00AA38F0">
        <w:rPr>
          <w:lang w:val="en-US"/>
        </w:rPr>
        <w:t xml:space="preserve"> command.</w:t>
      </w:r>
    </w:p>
    <w:p w14:paraId="7D014A1F" w14:textId="7F41EE0F" w:rsidR="00DC7EE2" w:rsidRPr="00AA38F0" w:rsidRDefault="00724E08" w:rsidP="00710C34">
      <w:pPr>
        <w:pStyle w:val="Heading2"/>
        <w:rPr>
          <w:lang w:val="en-US"/>
        </w:rPr>
      </w:pPr>
      <w:bookmarkStart w:id="110" w:name="_Toc483990958"/>
      <w:r w:rsidRPr="00AA38F0">
        <w:rPr>
          <w:lang w:val="en-US"/>
        </w:rPr>
        <w:t>Sort on columns</w:t>
      </w:r>
      <w:bookmarkEnd w:id="110"/>
    </w:p>
    <w:p w14:paraId="3585885D" w14:textId="68C67300" w:rsidR="00DC7EE2" w:rsidRPr="00AA38F0" w:rsidRDefault="00724E08" w:rsidP="00DC7EE2">
      <w:pPr>
        <w:rPr>
          <w:lang w:val="en-US"/>
        </w:rPr>
      </w:pPr>
      <w:r w:rsidRPr="00AA38F0">
        <w:rPr>
          <w:lang w:val="en-US"/>
        </w:rPr>
        <w:t>Clicking on the column header will</w:t>
      </w:r>
      <w:r w:rsidR="00F714B1" w:rsidRPr="00AA38F0">
        <w:rPr>
          <w:lang w:val="en-US"/>
        </w:rPr>
        <w:t xml:space="preserve"> </w:t>
      </w:r>
      <w:r w:rsidRPr="00AA38F0">
        <w:rPr>
          <w:lang w:val="en-US"/>
        </w:rPr>
        <w:t xml:space="preserve">sort the files </w:t>
      </w:r>
      <w:r w:rsidR="006A7433" w:rsidRPr="00AA38F0">
        <w:rPr>
          <w:lang w:val="en-US"/>
        </w:rPr>
        <w:t>by</w:t>
      </w:r>
      <w:r w:rsidRPr="00AA38F0">
        <w:rPr>
          <w:lang w:val="en-US"/>
        </w:rPr>
        <w:t xml:space="preserve"> alphanumeric values within the folder.</w:t>
      </w:r>
    </w:p>
    <w:p w14:paraId="5ECD306C" w14:textId="77777777" w:rsidR="00D2241B" w:rsidRPr="00AA38F0" w:rsidRDefault="00D2241B" w:rsidP="00D2241B">
      <w:pPr>
        <w:pStyle w:val="Heading2"/>
        <w:rPr>
          <w:lang w:val="en-US"/>
        </w:rPr>
      </w:pPr>
      <w:bookmarkStart w:id="111" w:name="_Toc483990959"/>
      <w:r w:rsidRPr="00AA38F0">
        <w:rPr>
          <w:lang w:val="en-US"/>
        </w:rPr>
        <w:lastRenderedPageBreak/>
        <w:t>Zoom</w:t>
      </w:r>
      <w:bookmarkEnd w:id="111"/>
    </w:p>
    <w:p w14:paraId="00C79ADF" w14:textId="7EFDEDC3" w:rsidR="00D2241B" w:rsidRPr="00AA38F0" w:rsidRDefault="00D2241B" w:rsidP="00D2241B">
      <w:pPr>
        <w:rPr>
          <w:lang w:val="en-US"/>
        </w:rPr>
      </w:pPr>
      <w:r w:rsidRPr="00AA38F0">
        <w:rPr>
          <w:lang w:val="en-US"/>
        </w:rPr>
        <w:t>The Zoom function provides alternative and extended navigation functionality in a subpart of the folder structure. It is mainly used to provide a different view o</w:t>
      </w:r>
      <w:r w:rsidR="002724DB" w:rsidRPr="00AA38F0">
        <w:rPr>
          <w:lang w:val="en-US"/>
        </w:rPr>
        <w:t>f</w:t>
      </w:r>
      <w:r w:rsidRPr="00AA38F0">
        <w:rPr>
          <w:lang w:val="en-US"/>
        </w:rPr>
        <w:t xml:space="preserve"> the content in</w:t>
      </w:r>
      <w:r w:rsidR="002724DB" w:rsidRPr="00AA38F0">
        <w:rPr>
          <w:lang w:val="en-US"/>
        </w:rPr>
        <w:t>,</w:t>
      </w:r>
      <w:r w:rsidRPr="00AA38F0">
        <w:rPr>
          <w:lang w:val="en-US"/>
        </w:rPr>
        <w:t xml:space="preserve"> for </w:t>
      </w:r>
      <w:r w:rsidR="0085276C" w:rsidRPr="00AA38F0">
        <w:rPr>
          <w:lang w:val="en-US"/>
        </w:rPr>
        <w:t>example</w:t>
      </w:r>
      <w:r w:rsidR="002724DB" w:rsidRPr="00AA38F0">
        <w:rPr>
          <w:lang w:val="en-US"/>
        </w:rPr>
        <w:t>,</w:t>
      </w:r>
      <w:r w:rsidRPr="00AA38F0">
        <w:rPr>
          <w:lang w:val="en-US"/>
        </w:rPr>
        <w:t xml:space="preserve"> a project folder.</w:t>
      </w:r>
    </w:p>
    <w:p w14:paraId="048D0541" w14:textId="07F8200C" w:rsidR="00D2241B" w:rsidRPr="00AA38F0" w:rsidRDefault="002724DB" w:rsidP="00D2241B">
      <w:pPr>
        <w:rPr>
          <w:lang w:val="en-US"/>
        </w:rPr>
      </w:pPr>
      <w:r w:rsidRPr="00AA38F0">
        <w:rPr>
          <w:lang w:val="en-US"/>
        </w:rPr>
        <w:t>Initially</w:t>
      </w:r>
      <w:r w:rsidR="00D2241B" w:rsidRPr="00AA38F0">
        <w:rPr>
          <w:lang w:val="en-US"/>
        </w:rPr>
        <w:t xml:space="preserve">, </w:t>
      </w:r>
      <w:proofErr w:type="gramStart"/>
      <w:r w:rsidR="00D2241B" w:rsidRPr="00AA38F0">
        <w:rPr>
          <w:lang w:val="en-US"/>
        </w:rPr>
        <w:t>Zoom</w:t>
      </w:r>
      <w:proofErr w:type="gramEnd"/>
      <w:r w:rsidR="00D2241B" w:rsidRPr="00AA38F0">
        <w:rPr>
          <w:lang w:val="en-US"/>
        </w:rPr>
        <w:t xml:space="preserve"> provides an extra navigation structure</w:t>
      </w:r>
      <w:r w:rsidRPr="00AA38F0">
        <w:rPr>
          <w:lang w:val="en-US"/>
        </w:rPr>
        <w:t>,</w:t>
      </w:r>
      <w:r w:rsidR="00D2241B" w:rsidRPr="00AA38F0">
        <w:rPr>
          <w:lang w:val="en-US"/>
        </w:rPr>
        <w:t xml:space="preserve"> based on the Category structure</w:t>
      </w:r>
      <w:r w:rsidRPr="00AA38F0">
        <w:rPr>
          <w:lang w:val="en-US"/>
        </w:rPr>
        <w:t>,</w:t>
      </w:r>
      <w:r w:rsidR="00D2241B" w:rsidRPr="00AA38F0">
        <w:rPr>
          <w:lang w:val="en-US"/>
        </w:rPr>
        <w:t xml:space="preserve"> as </w:t>
      </w:r>
      <w:r w:rsidR="0085276C" w:rsidRPr="00AA38F0">
        <w:rPr>
          <w:lang w:val="en-US"/>
        </w:rPr>
        <w:t>defined on your Alfresco server.</w:t>
      </w:r>
    </w:p>
    <w:p w14:paraId="310F307C" w14:textId="39E13537" w:rsidR="0085276C" w:rsidRPr="00AA38F0" w:rsidRDefault="0085276C" w:rsidP="00D2241B">
      <w:pPr>
        <w:rPr>
          <w:lang w:val="en-US"/>
        </w:rPr>
      </w:pPr>
      <w:r w:rsidRPr="00AA38F0">
        <w:rPr>
          <w:lang w:val="en-US"/>
        </w:rPr>
        <w:t>Select the folder and click on Zoom.</w:t>
      </w:r>
    </w:p>
    <w:p w14:paraId="2EC3C7EB" w14:textId="1E28022D" w:rsidR="0085276C" w:rsidRPr="00AA38F0" w:rsidRDefault="00E520B2" w:rsidP="0085276C">
      <w:pPr>
        <w:jc w:val="center"/>
        <w:rPr>
          <w:lang w:val="en-US"/>
        </w:rPr>
      </w:pPr>
      <w:r>
        <w:rPr>
          <w:noProof/>
          <w:lang w:val="en-US" w:eastAsia="en-US"/>
        </w:rPr>
        <w:drawing>
          <wp:inline distT="0" distB="0" distL="0" distR="0" wp14:anchorId="19CEC97A" wp14:editId="28730A34">
            <wp:extent cx="5327374" cy="3229608"/>
            <wp:effectExtent l="152400" t="152400" r="368935" b="371475"/>
            <wp:docPr id="41" name="Picture 41"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1518" cy="3232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D945C5" w14:textId="492EA2AE" w:rsidR="0085276C" w:rsidRPr="00AA38F0" w:rsidRDefault="0085276C" w:rsidP="0085276C">
      <w:pPr>
        <w:rPr>
          <w:lang w:val="en-US"/>
        </w:rPr>
      </w:pPr>
      <w:r w:rsidRPr="00AA38F0">
        <w:rPr>
          <w:lang w:val="en-US"/>
        </w:rPr>
        <w:t>A separate tab will open where the selected folder will become the root folder and the sub folder structure is presented. All navigation and document fun</w:t>
      </w:r>
      <w:r w:rsidR="00DF6D45" w:rsidRPr="00AA38F0">
        <w:rPr>
          <w:lang w:val="en-US"/>
        </w:rPr>
        <w:t xml:space="preserve">ctionality </w:t>
      </w:r>
      <w:r w:rsidR="002B6D45">
        <w:rPr>
          <w:lang w:val="en-US"/>
        </w:rPr>
        <w:t xml:space="preserve">is available, provided you have </w:t>
      </w:r>
      <w:r w:rsidR="00DF6D45" w:rsidRPr="00AA38F0">
        <w:rPr>
          <w:lang w:val="en-US"/>
        </w:rPr>
        <w:t>permissions in this sub structure.</w:t>
      </w:r>
    </w:p>
    <w:p w14:paraId="55566C05" w14:textId="0B9AA22C" w:rsidR="00DF6D45" w:rsidRPr="00AA38F0" w:rsidRDefault="0085276C" w:rsidP="0085276C">
      <w:pPr>
        <w:rPr>
          <w:lang w:val="en-US"/>
        </w:rPr>
      </w:pPr>
      <w:r w:rsidRPr="00AA38F0">
        <w:rPr>
          <w:lang w:val="en-US"/>
        </w:rPr>
        <w:t xml:space="preserve">The category structure is presented as an additional navigation structure. Selecting </w:t>
      </w:r>
      <w:r w:rsidR="00DF6D45" w:rsidRPr="00AA38F0">
        <w:rPr>
          <w:lang w:val="en-US"/>
        </w:rPr>
        <w:t xml:space="preserve">a folder will filter the content in the above folder structure and present the list in the Details pane. </w:t>
      </w:r>
    </w:p>
    <w:p w14:paraId="2D03B625" w14:textId="77777777" w:rsidR="006D0CFB" w:rsidRDefault="006D0CFB">
      <w:pPr>
        <w:spacing w:after="200" w:line="276" w:lineRule="auto"/>
        <w:rPr>
          <w:lang w:val="en-US"/>
        </w:rPr>
      </w:pPr>
      <w:r>
        <w:rPr>
          <w:lang w:val="en-US"/>
        </w:rPr>
        <w:br w:type="page"/>
      </w:r>
    </w:p>
    <w:p w14:paraId="6F7AEF04" w14:textId="1497145A" w:rsidR="0085276C" w:rsidRPr="00AA38F0" w:rsidRDefault="00DF6D45" w:rsidP="0085276C">
      <w:pPr>
        <w:rPr>
          <w:lang w:val="en-US"/>
        </w:rPr>
      </w:pPr>
      <w:r w:rsidRPr="00AA38F0">
        <w:rPr>
          <w:lang w:val="en-US"/>
        </w:rPr>
        <w:lastRenderedPageBreak/>
        <w:t>In the example below, selecting Commission will present all document</w:t>
      </w:r>
      <w:r w:rsidR="002724DB" w:rsidRPr="00AA38F0">
        <w:rPr>
          <w:lang w:val="en-US"/>
        </w:rPr>
        <w:t>s</w:t>
      </w:r>
      <w:r w:rsidRPr="00AA38F0">
        <w:rPr>
          <w:lang w:val="en-US"/>
        </w:rPr>
        <w:t xml:space="preserve"> </w:t>
      </w:r>
      <w:r w:rsidR="002724DB" w:rsidRPr="00AA38F0">
        <w:rPr>
          <w:lang w:val="en-US"/>
        </w:rPr>
        <w:t>for</w:t>
      </w:r>
      <w:r w:rsidRPr="00AA38F0">
        <w:rPr>
          <w:lang w:val="en-US"/>
        </w:rPr>
        <w:t xml:space="preserve"> project A</w:t>
      </w:r>
      <w:r w:rsidR="002724DB" w:rsidRPr="00AA38F0">
        <w:rPr>
          <w:lang w:val="en-US"/>
        </w:rPr>
        <w:t>,</w:t>
      </w:r>
      <w:r w:rsidRPr="00AA38F0">
        <w:rPr>
          <w:lang w:val="en-US"/>
        </w:rPr>
        <w:t xml:space="preserve"> which have been tagged with the categories </w:t>
      </w:r>
      <w:r w:rsidR="004879AB" w:rsidRPr="00AA38F0">
        <w:rPr>
          <w:lang w:val="en-US"/>
        </w:rPr>
        <w:t>‘</w:t>
      </w:r>
      <w:r w:rsidR="002B6D45" w:rsidRPr="00AA38F0">
        <w:rPr>
          <w:lang w:val="en-US"/>
        </w:rPr>
        <w:t>Commissi</w:t>
      </w:r>
      <w:r w:rsidR="002B6D45">
        <w:rPr>
          <w:lang w:val="en-US"/>
        </w:rPr>
        <w:t>ons</w:t>
      </w:r>
      <w:r w:rsidR="004879AB" w:rsidRPr="00AA38F0">
        <w:rPr>
          <w:lang w:val="en-US"/>
        </w:rPr>
        <w:t>’</w:t>
      </w:r>
      <w:r w:rsidRPr="00AA38F0">
        <w:rPr>
          <w:lang w:val="en-US"/>
        </w:rPr>
        <w:t xml:space="preserve">, </w:t>
      </w:r>
      <w:r w:rsidR="004879AB" w:rsidRPr="00AA38F0">
        <w:rPr>
          <w:lang w:val="en-US"/>
        </w:rPr>
        <w:t>‘</w:t>
      </w:r>
      <w:r w:rsidRPr="00AA38F0">
        <w:rPr>
          <w:lang w:val="en-US"/>
        </w:rPr>
        <w:t>Energ</w:t>
      </w:r>
      <w:r w:rsidR="002B6D45">
        <w:rPr>
          <w:lang w:val="en-US"/>
        </w:rPr>
        <w:t>y</w:t>
      </w:r>
      <w:r w:rsidR="004879AB" w:rsidRPr="00AA38F0">
        <w:rPr>
          <w:lang w:val="en-US"/>
        </w:rPr>
        <w:t>’</w:t>
      </w:r>
      <w:r w:rsidRPr="00AA38F0">
        <w:rPr>
          <w:lang w:val="en-US"/>
        </w:rPr>
        <w:t xml:space="preserve"> and </w:t>
      </w:r>
      <w:r w:rsidR="004879AB" w:rsidRPr="00AA38F0">
        <w:rPr>
          <w:lang w:val="en-US"/>
        </w:rPr>
        <w:t>‘</w:t>
      </w:r>
      <w:r w:rsidR="002B6D45">
        <w:rPr>
          <w:lang w:val="en-US"/>
        </w:rPr>
        <w:t>SME’</w:t>
      </w:r>
      <w:r w:rsidRPr="00AA38F0">
        <w:rPr>
          <w:lang w:val="en-US"/>
        </w:rPr>
        <w:t>.</w:t>
      </w:r>
    </w:p>
    <w:p w14:paraId="5A3063E3" w14:textId="214D4FA6" w:rsidR="0085276C" w:rsidRPr="00AA38F0" w:rsidRDefault="003E2046" w:rsidP="0085276C">
      <w:pPr>
        <w:jc w:val="center"/>
        <w:rPr>
          <w:lang w:val="en-US"/>
        </w:rPr>
      </w:pPr>
      <w:r>
        <w:rPr>
          <w:noProof/>
          <w:lang w:val="en-US" w:eastAsia="en-US"/>
        </w:rPr>
        <w:drawing>
          <wp:inline distT="0" distB="0" distL="0" distR="0" wp14:anchorId="3190F351" wp14:editId="6E5809D9">
            <wp:extent cx="5542059" cy="2763634"/>
            <wp:effectExtent l="152400" t="152400" r="363855" b="360680"/>
            <wp:docPr id="43" name="Picture 43"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44161" cy="2764682"/>
                    </a:xfrm>
                    <a:prstGeom prst="rect">
                      <a:avLst/>
                    </a:prstGeom>
                    <a:ln>
                      <a:noFill/>
                    </a:ln>
                    <a:effectLst>
                      <a:outerShdw blurRad="292100" dist="139700" dir="2700000" algn="tl" rotWithShape="0">
                        <a:srgbClr val="333333">
                          <a:alpha val="65000"/>
                        </a:srgbClr>
                      </a:outerShdw>
                    </a:effectLst>
                  </pic:spPr>
                </pic:pic>
              </a:graphicData>
            </a:graphic>
          </wp:inline>
        </w:drawing>
      </w:r>
    </w:p>
    <w:p w14:paraId="0D74E9FD" w14:textId="7755AF80" w:rsidR="00D2241B" w:rsidRPr="008F1099" w:rsidRDefault="00DF6D45" w:rsidP="00D2241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 xml:space="preserve">Uploading documents into the Zoom </w:t>
      </w:r>
      <w:r w:rsidR="002724DB" w:rsidRPr="00AA38F0">
        <w:rPr>
          <w:rStyle w:val="Emphasis"/>
          <w:rFonts w:ascii="Calibri" w:hAnsi="Calibri"/>
          <w:i w:val="0"/>
          <w:color w:val="000000" w:themeColor="text1"/>
          <w:lang w:val="en-US"/>
        </w:rPr>
        <w:t>t</w:t>
      </w:r>
      <w:r w:rsidRPr="008F1099">
        <w:rPr>
          <w:rStyle w:val="Emphasis"/>
          <w:rFonts w:ascii="Calibri" w:hAnsi="Calibri"/>
          <w:i w:val="0"/>
          <w:color w:val="000000" w:themeColor="text1"/>
          <w:lang w:val="en-US"/>
        </w:rPr>
        <w:t>ab</w:t>
      </w:r>
    </w:p>
    <w:p w14:paraId="59413F50" w14:textId="12BF5182" w:rsidR="00DF6D45" w:rsidRPr="00AA38F0" w:rsidRDefault="00DF6D45" w:rsidP="00D2241B">
      <w:pPr>
        <w:rPr>
          <w:lang w:val="en-US"/>
        </w:rPr>
      </w:pPr>
      <w:r w:rsidRPr="00AA38F0">
        <w:rPr>
          <w:lang w:val="en-US"/>
        </w:rPr>
        <w:t xml:space="preserve">You can upload documents into a specific folder in the Zoom </w:t>
      </w:r>
      <w:r w:rsidR="002724DB" w:rsidRPr="00AA38F0">
        <w:rPr>
          <w:lang w:val="en-US"/>
        </w:rPr>
        <w:t>t</w:t>
      </w:r>
      <w:r w:rsidRPr="00AA38F0">
        <w:rPr>
          <w:lang w:val="en-US"/>
        </w:rPr>
        <w:t>ab.</w:t>
      </w:r>
    </w:p>
    <w:p w14:paraId="3726C6F1" w14:textId="1A8FF078" w:rsidR="00DF6D45" w:rsidRPr="00AA38F0" w:rsidRDefault="00DF6D45" w:rsidP="00D2241B">
      <w:pPr>
        <w:rPr>
          <w:lang w:val="en-US"/>
        </w:rPr>
      </w:pPr>
      <w:r w:rsidRPr="00AA38F0">
        <w:rPr>
          <w:lang w:val="en-US"/>
        </w:rPr>
        <w:t>You cannot upload documents when you are navigating in the Category structure</w:t>
      </w:r>
      <w:r w:rsidR="002724DB" w:rsidRPr="00AA38F0">
        <w:rPr>
          <w:lang w:val="en-US"/>
        </w:rPr>
        <w:t>,</w:t>
      </w:r>
      <w:r w:rsidRPr="00AA38F0">
        <w:rPr>
          <w:lang w:val="en-US"/>
        </w:rPr>
        <w:t xml:space="preserve"> as this does not indicate </w:t>
      </w:r>
      <w:r w:rsidR="002724DB" w:rsidRPr="00AA38F0">
        <w:rPr>
          <w:lang w:val="en-US"/>
        </w:rPr>
        <w:t>the</w:t>
      </w:r>
      <w:r w:rsidRPr="00AA38F0">
        <w:rPr>
          <w:lang w:val="en-US"/>
        </w:rPr>
        <w:t xml:space="preserve"> folder</w:t>
      </w:r>
      <w:r w:rsidR="002724DB" w:rsidRPr="00AA38F0">
        <w:rPr>
          <w:lang w:val="en-US"/>
        </w:rPr>
        <w:t xml:space="preserve"> in which</w:t>
      </w:r>
      <w:r w:rsidRPr="00AA38F0">
        <w:rPr>
          <w:lang w:val="en-US"/>
        </w:rPr>
        <w:t xml:space="preserve"> you </w:t>
      </w:r>
      <w:r w:rsidR="002724DB" w:rsidRPr="00AA38F0">
        <w:rPr>
          <w:lang w:val="en-US"/>
        </w:rPr>
        <w:t xml:space="preserve">wish </w:t>
      </w:r>
      <w:r w:rsidRPr="00AA38F0">
        <w:rPr>
          <w:lang w:val="en-US"/>
        </w:rPr>
        <w:t xml:space="preserve">to upload the document. </w:t>
      </w:r>
    </w:p>
    <w:p w14:paraId="4C82C986" w14:textId="77777777" w:rsidR="006D0CFB" w:rsidRDefault="006D0CFB">
      <w:pPr>
        <w:spacing w:after="200" w:line="276" w:lineRule="auto"/>
        <w:rPr>
          <w:rFonts w:asciiTheme="majorHAnsi" w:hAnsiTheme="majorHAnsi"/>
          <w:caps/>
          <w:color w:val="5E878F"/>
          <w:spacing w:val="20"/>
          <w:sz w:val="28"/>
          <w:szCs w:val="28"/>
          <w:lang w:val="en-US"/>
        </w:rPr>
      </w:pPr>
      <w:bookmarkStart w:id="112" w:name="_Toc483990960"/>
      <w:r>
        <w:rPr>
          <w:lang w:val="en-US"/>
        </w:rPr>
        <w:br w:type="page"/>
      </w:r>
    </w:p>
    <w:p w14:paraId="65AACE16" w14:textId="193CCCA0" w:rsidR="00FB609C" w:rsidRPr="00AA38F0" w:rsidRDefault="00FB609C" w:rsidP="00FB609C">
      <w:pPr>
        <w:pStyle w:val="Heading2"/>
        <w:rPr>
          <w:lang w:val="en-US"/>
        </w:rPr>
      </w:pPr>
      <w:r w:rsidRPr="00AA38F0">
        <w:rPr>
          <w:lang w:val="en-US"/>
        </w:rPr>
        <w:lastRenderedPageBreak/>
        <w:t>Virtual views</w:t>
      </w:r>
      <w:bookmarkEnd w:id="112"/>
    </w:p>
    <w:p w14:paraId="64B10738" w14:textId="6B04735C" w:rsidR="00FB609C" w:rsidRPr="00AA38F0" w:rsidRDefault="00FB609C" w:rsidP="00FB609C">
      <w:pPr>
        <w:rPr>
          <w:lang w:val="en-US"/>
        </w:rPr>
      </w:pPr>
      <w:r w:rsidRPr="00AA38F0">
        <w:rPr>
          <w:lang w:val="en-US"/>
        </w:rPr>
        <w:t xml:space="preserve">A Virtual folder is a filtered view on a part of the document repository. It allows </w:t>
      </w:r>
      <w:r w:rsidR="002724DB" w:rsidRPr="00AA38F0">
        <w:rPr>
          <w:lang w:val="en-US"/>
        </w:rPr>
        <w:t xml:space="preserve">you </w:t>
      </w:r>
      <w:r w:rsidRPr="00AA38F0">
        <w:rPr>
          <w:lang w:val="en-US"/>
        </w:rPr>
        <w:t xml:space="preserve">to create a virtual folder structure based on filtered views on the repository. </w:t>
      </w:r>
    </w:p>
    <w:p w14:paraId="766ED864" w14:textId="4AE85C99" w:rsidR="00FB609C" w:rsidRPr="00AA38F0" w:rsidRDefault="006D0CFB" w:rsidP="00FB609C">
      <w:pPr>
        <w:rPr>
          <w:lang w:val="en-US"/>
        </w:rPr>
      </w:pPr>
      <w:r>
        <w:rPr>
          <w:noProof/>
          <w:lang w:val="en-US" w:eastAsia="en-US"/>
        </w:rPr>
        <w:drawing>
          <wp:inline distT="0" distB="0" distL="0" distR="0" wp14:anchorId="3D353514" wp14:editId="0CEE9756">
            <wp:extent cx="6182360" cy="2675255"/>
            <wp:effectExtent l="152400" t="152400" r="370840" b="353695"/>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82360" cy="2675255"/>
                    </a:xfrm>
                    <a:prstGeom prst="rect">
                      <a:avLst/>
                    </a:prstGeom>
                    <a:ln>
                      <a:noFill/>
                    </a:ln>
                    <a:effectLst>
                      <a:outerShdw blurRad="292100" dist="139700" dir="2700000" algn="tl" rotWithShape="0">
                        <a:srgbClr val="333333">
                          <a:alpha val="65000"/>
                        </a:srgbClr>
                      </a:outerShdw>
                    </a:effectLst>
                  </pic:spPr>
                </pic:pic>
              </a:graphicData>
            </a:graphic>
          </wp:inline>
        </w:drawing>
      </w:r>
      <w:r w:rsidR="00FB609C" w:rsidRPr="00AA38F0">
        <w:rPr>
          <w:lang w:val="en-US"/>
        </w:rPr>
        <w:t>Below is an example of views defined for an invoice approval process.</w:t>
      </w:r>
      <w:r w:rsidR="00EC1DFF" w:rsidRPr="00AA38F0">
        <w:rPr>
          <w:lang w:val="en-US"/>
        </w:rPr>
        <w:t xml:space="preserve"> The views are defined in configuration files in the Data dictionary. For each folder, </w:t>
      </w:r>
      <w:r w:rsidR="002724DB" w:rsidRPr="00AA38F0">
        <w:rPr>
          <w:lang w:val="en-US"/>
        </w:rPr>
        <w:t xml:space="preserve">you </w:t>
      </w:r>
      <w:r w:rsidR="00EC1DFF" w:rsidRPr="00AA38F0">
        <w:rPr>
          <w:lang w:val="en-US"/>
        </w:rPr>
        <w:t>can define the filter, the folder icon, the columns,</w:t>
      </w:r>
      <w:r w:rsidR="002724DB" w:rsidRPr="00AA38F0">
        <w:rPr>
          <w:lang w:val="en-US"/>
        </w:rPr>
        <w:t xml:space="preserve"> etc.</w:t>
      </w:r>
    </w:p>
    <w:p w14:paraId="1570677F" w14:textId="600214E4" w:rsidR="00FB609C" w:rsidRPr="00AA38F0" w:rsidRDefault="00FB609C" w:rsidP="00FB609C">
      <w:pPr>
        <w:rPr>
          <w:lang w:val="en-US"/>
        </w:rPr>
      </w:pPr>
    </w:p>
    <w:p w14:paraId="143F2DA9" w14:textId="7D9F4E2A" w:rsidR="00FB609C" w:rsidRPr="00AA38F0" w:rsidRDefault="002B6D45" w:rsidP="00FB609C">
      <w:pPr>
        <w:rPr>
          <w:lang w:val="en-US"/>
        </w:rPr>
      </w:pPr>
      <w:r>
        <w:rPr>
          <w:lang w:val="en-US"/>
        </w:rPr>
        <w:t>Your</w:t>
      </w:r>
      <w:r w:rsidR="00FB609C" w:rsidRPr="00AA38F0">
        <w:rPr>
          <w:lang w:val="en-US"/>
        </w:rPr>
        <w:t xml:space="preserve"> </w:t>
      </w:r>
      <w:r w:rsidR="00EA2F80" w:rsidRPr="00AA38F0">
        <w:rPr>
          <w:lang w:val="en-US"/>
        </w:rPr>
        <w:t>system administrator</w:t>
      </w:r>
      <w:r w:rsidR="00FB609C" w:rsidRPr="00AA38F0">
        <w:rPr>
          <w:lang w:val="en-US"/>
        </w:rPr>
        <w:t xml:space="preserve"> can configure Virtual Views.</w:t>
      </w:r>
    </w:p>
    <w:p w14:paraId="56C75A8D" w14:textId="77777777" w:rsidR="008004ED" w:rsidRPr="00AA38F0" w:rsidRDefault="00724E08" w:rsidP="00710C34">
      <w:pPr>
        <w:pStyle w:val="Heading1"/>
        <w:rPr>
          <w:lang w:val="en-US"/>
        </w:rPr>
      </w:pPr>
      <w:bookmarkStart w:id="113" w:name="_Ref451677849"/>
      <w:bookmarkStart w:id="114" w:name="_Ref451677862"/>
      <w:bookmarkStart w:id="115" w:name="_Ref451679196"/>
      <w:bookmarkStart w:id="116" w:name="_Toc483990961"/>
      <w:r w:rsidRPr="00AA38F0">
        <w:rPr>
          <w:lang w:val="en-US"/>
        </w:rPr>
        <w:t>Searching</w:t>
      </w:r>
      <w:bookmarkEnd w:id="113"/>
      <w:bookmarkEnd w:id="114"/>
      <w:bookmarkEnd w:id="115"/>
      <w:bookmarkEnd w:id="116"/>
    </w:p>
    <w:p w14:paraId="38E9A8DE" w14:textId="11142AFE" w:rsidR="00DC7EE2" w:rsidRPr="00AA38F0" w:rsidRDefault="00CE11F6" w:rsidP="00710C34">
      <w:pPr>
        <w:pStyle w:val="Heading2"/>
        <w:rPr>
          <w:lang w:val="en-US"/>
        </w:rPr>
      </w:pPr>
      <w:bookmarkStart w:id="117" w:name="_Toc483990962"/>
      <w:r w:rsidRPr="00AA38F0">
        <w:rPr>
          <w:lang w:val="en-US"/>
        </w:rPr>
        <w:t>Simple</w:t>
      </w:r>
      <w:r w:rsidR="00724E08" w:rsidRPr="00AA38F0">
        <w:rPr>
          <w:lang w:val="en-US"/>
        </w:rPr>
        <w:t xml:space="preserve"> search</w:t>
      </w:r>
      <w:r w:rsidR="00811159">
        <w:rPr>
          <w:lang w:val="en-US"/>
        </w:rPr>
        <w:t xml:space="preserve"> (Enhanced)</w:t>
      </w:r>
      <w:bookmarkEnd w:id="117"/>
    </w:p>
    <w:p w14:paraId="770017B9" w14:textId="07D31F81" w:rsidR="000562DB" w:rsidRPr="00AA38F0" w:rsidRDefault="00724E08" w:rsidP="000562DB">
      <w:pPr>
        <w:rPr>
          <w:lang w:val="en-US"/>
        </w:rPr>
      </w:pPr>
      <w:r w:rsidRPr="00AA38F0">
        <w:rPr>
          <w:lang w:val="en-US"/>
        </w:rPr>
        <w:t xml:space="preserve">At the top of the Fred Window you </w:t>
      </w:r>
      <w:proofErr w:type="gramStart"/>
      <w:r w:rsidRPr="00AA38F0">
        <w:rPr>
          <w:lang w:val="en-US"/>
        </w:rPr>
        <w:t>are able to</w:t>
      </w:r>
      <w:proofErr w:type="gramEnd"/>
      <w:r w:rsidRPr="00AA38F0">
        <w:rPr>
          <w:lang w:val="en-US"/>
        </w:rPr>
        <w:t xml:space="preserve"> type in text</w:t>
      </w:r>
      <w:r w:rsidR="002B6D45">
        <w:rPr>
          <w:lang w:val="en-US"/>
        </w:rPr>
        <w:t xml:space="preserve"> relevant to a document or topic</w:t>
      </w:r>
      <w:r w:rsidRPr="00AA38F0">
        <w:rPr>
          <w:lang w:val="en-US"/>
        </w:rPr>
        <w:t xml:space="preserve"> you are looking for. </w:t>
      </w:r>
    </w:p>
    <w:p w14:paraId="599B148F" w14:textId="5E908E5D" w:rsidR="00D376CD" w:rsidRPr="00AA38F0" w:rsidRDefault="00773D2E" w:rsidP="00D376CD">
      <w:pPr>
        <w:jc w:val="center"/>
        <w:rPr>
          <w:lang w:val="en-US"/>
        </w:rPr>
      </w:pPr>
      <w:r>
        <w:rPr>
          <w:noProof/>
          <w:lang w:val="en-US" w:eastAsia="en-US"/>
        </w:rPr>
        <w:drawing>
          <wp:inline distT="0" distB="0" distL="0" distR="0" wp14:anchorId="29C1F032" wp14:editId="01B6D831">
            <wp:extent cx="6189345" cy="211455"/>
            <wp:effectExtent l="0" t="0" r="1905" b="0"/>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89345" cy="211455"/>
                    </a:xfrm>
                    <a:prstGeom prst="rect">
                      <a:avLst/>
                    </a:prstGeom>
                    <a:noFill/>
                    <a:ln>
                      <a:noFill/>
                    </a:ln>
                  </pic:spPr>
                </pic:pic>
              </a:graphicData>
            </a:graphic>
          </wp:inline>
        </w:drawing>
      </w:r>
    </w:p>
    <w:p w14:paraId="2D7091A2" w14:textId="77777777" w:rsidR="00CE11F6" w:rsidRPr="00AA38F0" w:rsidRDefault="00CE11F6" w:rsidP="00CE11F6">
      <w:pPr>
        <w:rPr>
          <w:lang w:val="en-US"/>
        </w:rPr>
      </w:pPr>
      <w:r w:rsidRPr="00AA38F0">
        <w:rPr>
          <w:lang w:val="en-US"/>
        </w:rPr>
        <w:t>The search will look for the text i</w:t>
      </w:r>
      <w:r w:rsidR="0081136B" w:rsidRPr="00AA38F0">
        <w:rPr>
          <w:lang w:val="en-US"/>
        </w:rPr>
        <w:t>n</w:t>
      </w:r>
      <w:r w:rsidRPr="00AA38F0">
        <w:rPr>
          <w:lang w:val="en-US"/>
        </w:rPr>
        <w:t xml:space="preserve"> any metadata field and in the text of the document if it is </w:t>
      </w:r>
      <w:r w:rsidR="00656E1B" w:rsidRPr="00AA38F0">
        <w:rPr>
          <w:lang w:val="en-US"/>
        </w:rPr>
        <w:t>text</w:t>
      </w:r>
      <w:r w:rsidR="00F714B1" w:rsidRPr="00AA38F0">
        <w:rPr>
          <w:lang w:val="en-US"/>
        </w:rPr>
        <w:t>-</w:t>
      </w:r>
      <w:r w:rsidR="00656E1B" w:rsidRPr="00AA38F0">
        <w:rPr>
          <w:lang w:val="en-US"/>
        </w:rPr>
        <w:t>searchable</w:t>
      </w:r>
      <w:r w:rsidRPr="00AA38F0">
        <w:rPr>
          <w:lang w:val="en-US"/>
        </w:rPr>
        <w:t>. The search will be restricted to the folder set in the breadcrumb and its subfolders.</w:t>
      </w:r>
    </w:p>
    <w:p w14:paraId="528FCBF7" w14:textId="77777777" w:rsidR="008004ED" w:rsidRPr="00AA38F0" w:rsidRDefault="00C42B01" w:rsidP="000562DB">
      <w:pPr>
        <w:jc w:val="center"/>
        <w:rPr>
          <w:highlight w:val="yellow"/>
          <w:lang w:val="en-US"/>
        </w:rPr>
      </w:pPr>
      <w:r w:rsidRPr="00AA38F0">
        <w:rPr>
          <w:noProof/>
          <w:lang w:val="en-US" w:eastAsia="en-US"/>
        </w:rPr>
        <w:lastRenderedPageBreak/>
        <w:drawing>
          <wp:inline distT="0" distB="0" distL="0" distR="0" wp14:anchorId="78BE1BE5" wp14:editId="30411861">
            <wp:extent cx="813764" cy="2774801"/>
            <wp:effectExtent l="19050" t="0" r="5386" b="0"/>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pic:spPr>
                </pic:pic>
              </a:graphicData>
            </a:graphic>
          </wp:inline>
        </w:drawing>
      </w:r>
    </w:p>
    <w:p w14:paraId="7190B3F2" w14:textId="77777777" w:rsidR="006B35AB" w:rsidRPr="00AA38F0" w:rsidRDefault="006B35AB" w:rsidP="000562DB">
      <w:pPr>
        <w:jc w:val="center"/>
        <w:rPr>
          <w:highlight w:val="green"/>
          <w:lang w:val="en-US"/>
        </w:rPr>
      </w:pPr>
    </w:p>
    <w:p w14:paraId="5754365C" w14:textId="41DAD44D" w:rsidR="00F97920" w:rsidRPr="00AA38F0" w:rsidRDefault="00BC769E" w:rsidP="00F97920">
      <w:pPr>
        <w:rPr>
          <w:color w:val="FF0000"/>
          <w:lang w:val="en-US"/>
        </w:rPr>
      </w:pPr>
      <w:r w:rsidRPr="00AA38F0">
        <w:rPr>
          <w:lang w:val="en-US"/>
        </w:rPr>
        <w:t xml:space="preserve">A </w:t>
      </w:r>
      <w:r w:rsidR="00724E08" w:rsidRPr="00AA38F0">
        <w:rPr>
          <w:lang w:val="en-US"/>
        </w:rPr>
        <w:t xml:space="preserve">generic search will look for this value in: </w:t>
      </w:r>
    </w:p>
    <w:p w14:paraId="54B6538B" w14:textId="77777777" w:rsidR="00F97920" w:rsidRPr="00AA38F0" w:rsidRDefault="00724E08" w:rsidP="00F97920">
      <w:pPr>
        <w:pStyle w:val="ListParagraph"/>
        <w:numPr>
          <w:ilvl w:val="0"/>
          <w:numId w:val="9"/>
        </w:numPr>
        <w:rPr>
          <w:lang w:val="en-US"/>
        </w:rPr>
      </w:pPr>
      <w:r w:rsidRPr="00AA38F0">
        <w:rPr>
          <w:lang w:val="en-US"/>
        </w:rPr>
        <w:t>Folder names</w:t>
      </w:r>
    </w:p>
    <w:p w14:paraId="71AFD974" w14:textId="77777777" w:rsidR="00F97920" w:rsidRPr="00AA38F0" w:rsidRDefault="00724E08" w:rsidP="00F97920">
      <w:pPr>
        <w:pStyle w:val="ListParagraph"/>
        <w:numPr>
          <w:ilvl w:val="0"/>
          <w:numId w:val="9"/>
        </w:numPr>
        <w:rPr>
          <w:lang w:val="en-US"/>
        </w:rPr>
      </w:pPr>
      <w:r w:rsidRPr="00AA38F0">
        <w:rPr>
          <w:lang w:val="en-US"/>
        </w:rPr>
        <w:t>File names</w:t>
      </w:r>
    </w:p>
    <w:p w14:paraId="02362ECE" w14:textId="77777777" w:rsidR="00F97920" w:rsidRPr="00AA38F0" w:rsidRDefault="00724E08" w:rsidP="00F97920">
      <w:pPr>
        <w:pStyle w:val="ListParagraph"/>
        <w:numPr>
          <w:ilvl w:val="0"/>
          <w:numId w:val="9"/>
        </w:numPr>
        <w:rPr>
          <w:lang w:val="en-US"/>
        </w:rPr>
      </w:pPr>
      <w:r w:rsidRPr="00AA38F0">
        <w:rPr>
          <w:lang w:val="en-US"/>
        </w:rPr>
        <w:t>Metadata fields</w:t>
      </w:r>
    </w:p>
    <w:p w14:paraId="73AE4B75" w14:textId="183F89F0" w:rsidR="00F97920" w:rsidRPr="00AA38F0" w:rsidRDefault="00724E08" w:rsidP="00F97920">
      <w:pPr>
        <w:pStyle w:val="ListParagraph"/>
        <w:numPr>
          <w:ilvl w:val="0"/>
          <w:numId w:val="9"/>
        </w:numPr>
        <w:rPr>
          <w:lang w:val="en-US"/>
        </w:rPr>
      </w:pPr>
      <w:r w:rsidRPr="00AA38F0">
        <w:rPr>
          <w:lang w:val="en-US"/>
        </w:rPr>
        <w:t>Document searchable content</w:t>
      </w:r>
    </w:p>
    <w:p w14:paraId="0091B14F" w14:textId="77777777" w:rsidR="00516834" w:rsidRPr="00AA38F0" w:rsidRDefault="00516834" w:rsidP="00F97920">
      <w:pPr>
        <w:pStyle w:val="ListParagraph"/>
        <w:numPr>
          <w:ilvl w:val="0"/>
          <w:numId w:val="9"/>
        </w:numPr>
        <w:rPr>
          <w:lang w:val="en-US"/>
        </w:rPr>
      </w:pPr>
      <w:r w:rsidRPr="00AA38F0">
        <w:rPr>
          <w:lang w:val="en-US"/>
        </w:rPr>
        <w:t>Format</w:t>
      </w:r>
    </w:p>
    <w:p w14:paraId="704BDA2B" w14:textId="427D056B" w:rsidR="00CF15C3" w:rsidRPr="00AA38F0" w:rsidRDefault="00DD2D38" w:rsidP="00CF15C3">
      <w:pPr>
        <w:rPr>
          <w:lang w:val="en-US"/>
        </w:rPr>
      </w:pPr>
      <w:r w:rsidRPr="00AA38F0">
        <w:rPr>
          <w:lang w:val="en-US"/>
        </w:rPr>
        <w:t>If you select</w:t>
      </w:r>
      <w:r w:rsidR="00724E08" w:rsidRPr="00AA38F0">
        <w:rPr>
          <w:lang w:val="en-US"/>
        </w:rPr>
        <w:t xml:space="preserve"> a metadata field, </w:t>
      </w:r>
      <w:r w:rsidRPr="00AA38F0">
        <w:rPr>
          <w:lang w:val="en-US"/>
        </w:rPr>
        <w:t xml:space="preserve">the </w:t>
      </w:r>
      <w:r w:rsidR="00724E08" w:rsidRPr="00AA38F0">
        <w:rPr>
          <w:lang w:val="en-US"/>
        </w:rPr>
        <w:t>search will be restricted to this metadata field.</w:t>
      </w:r>
    </w:p>
    <w:p w14:paraId="28FDA5D9" w14:textId="655E32BD" w:rsidR="00AB5CA4" w:rsidRPr="00AA38F0" w:rsidRDefault="00DD2D38" w:rsidP="00AB5CA4">
      <w:pPr>
        <w:rPr>
          <w:lang w:val="en-US"/>
        </w:rPr>
      </w:pPr>
      <w:r w:rsidRPr="00AA38F0">
        <w:rPr>
          <w:lang w:val="en-US"/>
        </w:rPr>
        <w:t>If you select</w:t>
      </w:r>
      <w:r w:rsidR="00DD4A67" w:rsidRPr="00AA38F0">
        <w:rPr>
          <w:lang w:val="en-US"/>
        </w:rPr>
        <w:t xml:space="preserve"> “Full T</w:t>
      </w:r>
      <w:r w:rsidR="00724E08" w:rsidRPr="00AA38F0">
        <w:rPr>
          <w:lang w:val="en-US"/>
        </w:rPr>
        <w:t>ext</w:t>
      </w:r>
      <w:r w:rsidR="00DD4A67" w:rsidRPr="00AA38F0">
        <w:rPr>
          <w:lang w:val="en-US"/>
        </w:rPr>
        <w:t>”</w:t>
      </w:r>
      <w:r w:rsidR="00724E08" w:rsidRPr="00AA38F0">
        <w:rPr>
          <w:lang w:val="en-US"/>
        </w:rPr>
        <w:t xml:space="preserve">, </w:t>
      </w:r>
      <w:r w:rsidRPr="00AA38F0">
        <w:rPr>
          <w:lang w:val="en-US"/>
        </w:rPr>
        <w:t xml:space="preserve">the </w:t>
      </w:r>
      <w:r w:rsidR="00724E08" w:rsidRPr="00AA38F0">
        <w:rPr>
          <w:lang w:val="en-US"/>
        </w:rPr>
        <w:t>search will be restricted to searchable content.</w:t>
      </w:r>
    </w:p>
    <w:p w14:paraId="0C920C82" w14:textId="77777777" w:rsidR="00D04AC6" w:rsidRDefault="00D04AC6">
      <w:pPr>
        <w:spacing w:after="200" w:line="276" w:lineRule="auto"/>
        <w:rPr>
          <w:lang w:val="en-US"/>
        </w:rPr>
      </w:pPr>
      <w:r>
        <w:rPr>
          <w:lang w:val="en-US"/>
        </w:rPr>
        <w:br w:type="page"/>
      </w:r>
    </w:p>
    <w:p w14:paraId="25D04F60" w14:textId="66869D1A" w:rsidR="00F97920" w:rsidRPr="00AA38F0" w:rsidRDefault="00724E08" w:rsidP="008E65A4">
      <w:pPr>
        <w:rPr>
          <w:lang w:val="en-US"/>
        </w:rPr>
      </w:pPr>
      <w:r w:rsidRPr="00AA38F0">
        <w:rPr>
          <w:lang w:val="en-US"/>
        </w:rPr>
        <w:lastRenderedPageBreak/>
        <w:t xml:space="preserve">Some simple rules to optimize </w:t>
      </w:r>
      <w:r w:rsidR="002B6D45">
        <w:rPr>
          <w:lang w:val="en-US"/>
        </w:rPr>
        <w:t>your</w:t>
      </w:r>
      <w:r w:rsidRPr="00AA38F0">
        <w:rPr>
          <w:lang w:val="en-US"/>
        </w:rPr>
        <w:t xml:space="preserve"> search result:</w:t>
      </w:r>
    </w:p>
    <w:p w14:paraId="4381CBAC" w14:textId="15DE68EC" w:rsidR="00F97920" w:rsidRPr="00AA38F0" w:rsidRDefault="00724E08" w:rsidP="00103573">
      <w:pPr>
        <w:pStyle w:val="ListParagraph"/>
        <w:numPr>
          <w:ilvl w:val="0"/>
          <w:numId w:val="25"/>
        </w:numPr>
        <w:rPr>
          <w:lang w:val="en-US"/>
        </w:rPr>
      </w:pPr>
      <w:r w:rsidRPr="00AA38F0">
        <w:rPr>
          <w:lang w:val="en-US"/>
        </w:rPr>
        <w:t xml:space="preserve">Blanks between words will provide </w:t>
      </w:r>
      <w:r w:rsidR="00DD2D38" w:rsidRPr="00AA38F0">
        <w:rPr>
          <w:lang w:val="en-US"/>
        </w:rPr>
        <w:t>a</w:t>
      </w:r>
      <w:r w:rsidRPr="00AA38F0">
        <w:rPr>
          <w:lang w:val="en-US"/>
        </w:rPr>
        <w:t xml:space="preserve"> search result where both words appear</w:t>
      </w:r>
    </w:p>
    <w:p w14:paraId="656F6F5B" w14:textId="48EEB2AE" w:rsidR="00AB5CA4" w:rsidRPr="00AA38F0" w:rsidRDefault="00724E08" w:rsidP="00103573">
      <w:pPr>
        <w:pStyle w:val="ListParagraph"/>
        <w:numPr>
          <w:ilvl w:val="0"/>
          <w:numId w:val="25"/>
        </w:numPr>
        <w:rPr>
          <w:lang w:val="en-US"/>
        </w:rPr>
      </w:pPr>
      <w:r w:rsidRPr="00AA38F0">
        <w:rPr>
          <w:lang w:val="en-US"/>
        </w:rPr>
        <w:t>Use wildcards before and/or after the word (</w:t>
      </w:r>
      <w:r w:rsidR="00DD2D38" w:rsidRPr="00AA38F0">
        <w:rPr>
          <w:lang w:val="en-US"/>
        </w:rPr>
        <w:t xml:space="preserve">e.g. </w:t>
      </w:r>
      <w:r w:rsidRPr="00AA38F0">
        <w:rPr>
          <w:lang w:val="en-US"/>
        </w:rPr>
        <w:t xml:space="preserve">*health*) when you are looking for </w:t>
      </w:r>
      <w:r w:rsidR="0097078D" w:rsidRPr="00AA38F0">
        <w:rPr>
          <w:lang w:val="en-US"/>
        </w:rPr>
        <w:t>that text in a part of a metadata field, document,</w:t>
      </w:r>
      <w:r w:rsidR="00DD2D38" w:rsidRPr="00AA38F0">
        <w:rPr>
          <w:lang w:val="en-US"/>
        </w:rPr>
        <w:t xml:space="preserve"> etc.</w:t>
      </w:r>
    </w:p>
    <w:p w14:paraId="7F0FE925" w14:textId="795FE527" w:rsidR="00171349" w:rsidRPr="00AA38F0" w:rsidRDefault="00C807D3" w:rsidP="006E6EB9">
      <w:pPr>
        <w:jc w:val="center"/>
        <w:rPr>
          <w:highlight w:val="yellow"/>
          <w:lang w:val="en-US"/>
        </w:rPr>
      </w:pPr>
      <w:r>
        <w:rPr>
          <w:noProof/>
          <w:lang w:val="en-US" w:eastAsia="en-US"/>
        </w:rPr>
        <w:drawing>
          <wp:inline distT="0" distB="0" distL="0" distR="0" wp14:anchorId="034F82AC" wp14:editId="2BFC0AF5">
            <wp:extent cx="6189345" cy="2900045"/>
            <wp:effectExtent l="152400" t="152400" r="363855" b="357505"/>
            <wp:docPr id="91" name="Picture 91" descr="C:\Users\Deyan Atanasov\AppData\Local\Microsoft\Windows\INetCache\Content.Word\Pic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9345" cy="290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07030A5" w14:textId="4C714A19" w:rsidR="006E6EB9" w:rsidRDefault="00724E08" w:rsidP="008004ED">
      <w:pPr>
        <w:rPr>
          <w:lang w:val="en-US"/>
        </w:rPr>
      </w:pPr>
      <w:r w:rsidRPr="00AA38F0">
        <w:rPr>
          <w:lang w:val="en-US"/>
        </w:rPr>
        <w:t xml:space="preserve">The </w:t>
      </w:r>
      <w:r w:rsidR="00554931" w:rsidRPr="00AA38F0">
        <w:rPr>
          <w:lang w:val="en-US"/>
        </w:rPr>
        <w:t xml:space="preserve">search </w:t>
      </w:r>
      <w:r w:rsidRPr="00AA38F0">
        <w:rPr>
          <w:lang w:val="en-US"/>
        </w:rPr>
        <w:t xml:space="preserve">result will be presented in a </w:t>
      </w:r>
      <w:r w:rsidR="00554931" w:rsidRPr="00AA38F0">
        <w:rPr>
          <w:lang w:val="en-US"/>
        </w:rPr>
        <w:t xml:space="preserve">separate tab as a </w:t>
      </w:r>
      <w:r w:rsidRPr="00AA38F0">
        <w:rPr>
          <w:lang w:val="en-US"/>
        </w:rPr>
        <w:t>list view</w:t>
      </w:r>
      <w:r w:rsidR="00BC769E" w:rsidRPr="00AA38F0">
        <w:rPr>
          <w:lang w:val="en-US"/>
        </w:rPr>
        <w:t>,</w:t>
      </w:r>
      <w:r w:rsidRPr="00AA38F0">
        <w:rPr>
          <w:lang w:val="en-US"/>
        </w:rPr>
        <w:t xml:space="preserve"> and show all available field values of the selected columns. </w:t>
      </w:r>
      <w:r w:rsidR="00BC769E" w:rsidRPr="00AA38F0">
        <w:rPr>
          <w:lang w:val="en-US"/>
        </w:rPr>
        <w:t>Y</w:t>
      </w:r>
      <w:r w:rsidR="00554931" w:rsidRPr="00AA38F0">
        <w:rPr>
          <w:lang w:val="en-US"/>
        </w:rPr>
        <w:t>ou can select the column set you want to see</w:t>
      </w:r>
      <w:r w:rsidR="00BC769E" w:rsidRPr="00AA38F0">
        <w:rPr>
          <w:lang w:val="en-US"/>
        </w:rPr>
        <w:t>,</w:t>
      </w:r>
      <w:r w:rsidR="00554931" w:rsidRPr="00AA38F0">
        <w:rPr>
          <w:lang w:val="en-US"/>
        </w:rPr>
        <w:t xml:space="preserve"> and </w:t>
      </w:r>
      <w:r w:rsidRPr="00AA38F0">
        <w:rPr>
          <w:lang w:val="en-US"/>
        </w:rPr>
        <w:t>the list can be sorted by clicking on the column header.</w:t>
      </w:r>
    </w:p>
    <w:p w14:paraId="31346D23" w14:textId="4CDF1625" w:rsidR="00811159" w:rsidRPr="00AA38F0" w:rsidRDefault="002B6D45" w:rsidP="008004ED">
      <w:pPr>
        <w:rPr>
          <w:lang w:val="en-US"/>
        </w:rPr>
      </w:pPr>
      <w:r>
        <w:rPr>
          <w:lang w:val="en-US"/>
        </w:rPr>
        <w:t>Your</w:t>
      </w:r>
      <w:r w:rsidR="00811159">
        <w:rPr>
          <w:lang w:val="en-US"/>
        </w:rPr>
        <w:t xml:space="preserve"> system administrator can configure </w:t>
      </w:r>
      <w:r>
        <w:rPr>
          <w:lang w:val="en-US"/>
        </w:rPr>
        <w:t>a</w:t>
      </w:r>
      <w:r w:rsidR="00811159">
        <w:rPr>
          <w:lang w:val="en-US"/>
        </w:rPr>
        <w:t xml:space="preserve"> default search field. </w:t>
      </w:r>
    </w:p>
    <w:p w14:paraId="0B06FBB1" w14:textId="40B27A48" w:rsidR="000565C3" w:rsidRPr="00AA38F0" w:rsidRDefault="001A7ACC" w:rsidP="000565C3">
      <w:pPr>
        <w:pStyle w:val="Heading2"/>
        <w:rPr>
          <w:lang w:val="en-US"/>
        </w:rPr>
      </w:pPr>
      <w:bookmarkStart w:id="118" w:name="_Toc483990963"/>
      <w:r w:rsidRPr="00AA38F0">
        <w:rPr>
          <w:lang w:val="en-US"/>
        </w:rPr>
        <w:t xml:space="preserve">Dropping </w:t>
      </w:r>
      <w:r w:rsidR="002D6678" w:rsidRPr="00AA38F0">
        <w:rPr>
          <w:lang w:val="en-US"/>
        </w:rPr>
        <w:t xml:space="preserve">an Alfresco </w:t>
      </w:r>
      <w:r w:rsidRPr="00AA38F0">
        <w:rPr>
          <w:lang w:val="en-US"/>
        </w:rPr>
        <w:t xml:space="preserve">Link </w:t>
      </w:r>
      <w:r w:rsidR="002D6678" w:rsidRPr="00AA38F0">
        <w:rPr>
          <w:lang w:val="en-US"/>
        </w:rPr>
        <w:t xml:space="preserve">or Fred </w:t>
      </w:r>
      <w:r w:rsidR="000565C3" w:rsidRPr="00AA38F0">
        <w:rPr>
          <w:lang w:val="en-US"/>
        </w:rPr>
        <w:t>link in the Search field</w:t>
      </w:r>
      <w:bookmarkEnd w:id="118"/>
    </w:p>
    <w:p w14:paraId="25F26F4C" w14:textId="23A3933B" w:rsidR="000565C3" w:rsidRPr="00AA38F0" w:rsidRDefault="000565C3" w:rsidP="008004ED">
      <w:pPr>
        <w:rPr>
          <w:lang w:val="en-US"/>
        </w:rPr>
      </w:pPr>
      <w:r w:rsidRPr="00AA38F0">
        <w:rPr>
          <w:lang w:val="en-US"/>
        </w:rPr>
        <w:t xml:space="preserve">If you have received an Alfresco or Fred link to an object, you will be able to copy and paste it into the Search </w:t>
      </w:r>
      <w:r w:rsidR="00425832" w:rsidRPr="00AA38F0">
        <w:rPr>
          <w:lang w:val="en-US"/>
        </w:rPr>
        <w:t xml:space="preserve">field. </w:t>
      </w:r>
      <w:r w:rsidR="00BC769E" w:rsidRPr="00AA38F0">
        <w:rPr>
          <w:lang w:val="en-US"/>
        </w:rPr>
        <w:t>T</w:t>
      </w:r>
      <w:r w:rsidR="00425832" w:rsidRPr="00AA38F0">
        <w:rPr>
          <w:lang w:val="en-US"/>
        </w:rPr>
        <w:t>he object</w:t>
      </w:r>
      <w:r w:rsidR="00BC769E" w:rsidRPr="00AA38F0">
        <w:rPr>
          <w:lang w:val="en-US"/>
        </w:rPr>
        <w:t xml:space="preserve"> will appear</w:t>
      </w:r>
      <w:r w:rsidR="00425832" w:rsidRPr="00AA38F0">
        <w:rPr>
          <w:lang w:val="en-US"/>
        </w:rPr>
        <w:t xml:space="preserve"> in the search result.</w:t>
      </w:r>
    </w:p>
    <w:p w14:paraId="5F8B8E71" w14:textId="77777777" w:rsidR="00A53EE4" w:rsidRDefault="00A53EE4">
      <w:pPr>
        <w:spacing w:after="200" w:line="276" w:lineRule="auto"/>
        <w:rPr>
          <w:rFonts w:asciiTheme="majorHAnsi" w:hAnsiTheme="majorHAnsi"/>
          <w:caps/>
          <w:color w:val="5E878F"/>
          <w:spacing w:val="20"/>
          <w:sz w:val="28"/>
          <w:szCs w:val="28"/>
          <w:lang w:val="en-US"/>
        </w:rPr>
      </w:pPr>
      <w:bookmarkStart w:id="119" w:name="_Toc483990964"/>
      <w:r>
        <w:rPr>
          <w:lang w:val="en-US"/>
        </w:rPr>
        <w:br w:type="page"/>
      </w:r>
    </w:p>
    <w:p w14:paraId="60A480B6" w14:textId="27862022" w:rsidR="00BD75AA" w:rsidRPr="00AA38F0" w:rsidRDefault="00BD75AA" w:rsidP="00554931">
      <w:pPr>
        <w:pStyle w:val="Heading2"/>
        <w:rPr>
          <w:lang w:val="en-US"/>
        </w:rPr>
      </w:pPr>
      <w:r w:rsidRPr="00AA38F0">
        <w:rPr>
          <w:lang w:val="en-US"/>
        </w:rPr>
        <w:lastRenderedPageBreak/>
        <w:t>Advanced search</w:t>
      </w:r>
      <w:bookmarkEnd w:id="119"/>
    </w:p>
    <w:p w14:paraId="0F976EDD" w14:textId="1428E91E" w:rsidR="00931F2B" w:rsidRDefault="00BC769E" w:rsidP="00A53EE4">
      <w:pPr>
        <w:rPr>
          <w:lang w:val="en-US"/>
        </w:rPr>
      </w:pPr>
      <w:r w:rsidRPr="00AA38F0">
        <w:rPr>
          <w:lang w:val="en-US"/>
        </w:rPr>
        <w:t xml:space="preserve">A </w:t>
      </w:r>
      <w:r w:rsidR="00554931" w:rsidRPr="00AA38F0">
        <w:rPr>
          <w:lang w:val="en-US"/>
        </w:rPr>
        <w:t>simple search can be extended to a</w:t>
      </w:r>
      <w:r w:rsidRPr="00AA38F0">
        <w:rPr>
          <w:lang w:val="en-US"/>
        </w:rPr>
        <w:t>n</w:t>
      </w:r>
      <w:r w:rsidR="00554931" w:rsidRPr="00AA38F0">
        <w:rPr>
          <w:lang w:val="en-US"/>
        </w:rPr>
        <w:t xml:space="preserve"> </w:t>
      </w:r>
      <w:r w:rsidRPr="00AA38F0">
        <w:rPr>
          <w:lang w:val="en-US"/>
        </w:rPr>
        <w:t>advanced</w:t>
      </w:r>
      <w:r w:rsidR="00554931" w:rsidRPr="00AA38F0">
        <w:rPr>
          <w:lang w:val="en-US"/>
        </w:rPr>
        <w:t xml:space="preserve"> search. To add or delete search criteria, click on </w:t>
      </w:r>
      <w:r w:rsidR="00554931" w:rsidRPr="00AA38F0">
        <w:rPr>
          <w:noProof/>
          <w:lang w:val="en-US" w:eastAsia="en-US"/>
        </w:rPr>
        <w:drawing>
          <wp:inline distT="0" distB="0" distL="0" distR="0" wp14:anchorId="371B3FE1" wp14:editId="2B6E5FAD">
            <wp:extent cx="428625" cy="190500"/>
            <wp:effectExtent l="19050" t="0" r="9525"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3"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00656E1B" w:rsidRPr="00AA38F0">
        <w:rPr>
          <w:lang w:val="en-US"/>
        </w:rPr>
        <w:t>.</w:t>
      </w:r>
    </w:p>
    <w:p w14:paraId="2FD0F995" w14:textId="6B98BBCB" w:rsidR="00931F2B" w:rsidRDefault="00931F2B" w:rsidP="00554931">
      <w:pPr>
        <w:pStyle w:val="NoSpacing"/>
        <w:rPr>
          <w:rFonts w:ascii="Calibri" w:hAnsi="Calibri"/>
          <w:color w:val="595959" w:themeColor="text1" w:themeTint="A6"/>
          <w:lang w:val="en-US"/>
        </w:rPr>
      </w:pPr>
      <w:r>
        <w:rPr>
          <w:rFonts w:ascii="Calibri" w:hAnsi="Calibri"/>
          <w:noProof/>
          <w:color w:val="595959" w:themeColor="text1" w:themeTint="A6"/>
          <w:lang w:val="en-US"/>
        </w:rPr>
        <w:drawing>
          <wp:inline distT="0" distB="0" distL="0" distR="0" wp14:anchorId="5DEBAE80" wp14:editId="6ADCC55C">
            <wp:extent cx="6182360" cy="2900045"/>
            <wp:effectExtent l="152400" t="152400" r="370840" b="357505"/>
            <wp:docPr id="93" name="Picture 93" descr="C:\Users\Deyan Atanasov\AppData\Local\Microsoft\Windows\INetCache\Content.Word\Pic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2360" cy="2900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86D1B45" w14:textId="26AF5808" w:rsidR="00BD75AA" w:rsidRPr="00AA38F0" w:rsidRDefault="00BD75A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 xml:space="preserve">If you </w:t>
      </w:r>
      <w:r w:rsidR="00BC769E" w:rsidRPr="00AA38F0">
        <w:rPr>
          <w:rFonts w:ascii="Calibri" w:hAnsi="Calibri"/>
          <w:color w:val="595959" w:themeColor="text1" w:themeTint="A6"/>
          <w:lang w:val="en-US"/>
        </w:rPr>
        <w:t xml:space="preserve">wish </w:t>
      </w:r>
      <w:r w:rsidRPr="00AA38F0">
        <w:rPr>
          <w:rFonts w:ascii="Calibri" w:hAnsi="Calibri"/>
          <w:color w:val="595959" w:themeColor="text1" w:themeTint="A6"/>
          <w:lang w:val="en-US"/>
        </w:rPr>
        <w:t xml:space="preserve">to refine your search, you can add as many metadata fields as you want. </w:t>
      </w:r>
      <w:r w:rsidR="0078263A" w:rsidRPr="00AA38F0">
        <w:rPr>
          <w:rFonts w:ascii="Calibri" w:hAnsi="Calibri"/>
          <w:color w:val="595959" w:themeColor="text1" w:themeTint="A6"/>
          <w:lang w:val="en-US"/>
        </w:rPr>
        <w:t xml:space="preserve">Click on the </w:t>
      </w:r>
      <w:r w:rsidR="0078263A" w:rsidRPr="00AA38F0">
        <w:rPr>
          <w:noProof/>
          <w:lang w:val="en-US" w:eastAsia="en-US"/>
        </w:rPr>
        <w:drawing>
          <wp:inline distT="0" distB="0" distL="0" distR="0" wp14:anchorId="6839B9EB" wp14:editId="099E4F94">
            <wp:extent cx="190500" cy="180975"/>
            <wp:effectExtent l="19050" t="0" r="0" b="0"/>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78263A" w:rsidRPr="00AA38F0">
        <w:rPr>
          <w:rFonts w:ascii="Calibri" w:hAnsi="Calibri"/>
          <w:color w:val="595959" w:themeColor="text1" w:themeTint="A6"/>
          <w:lang w:val="en-US"/>
        </w:rPr>
        <w:t xml:space="preserve"> to execute the search.</w:t>
      </w:r>
    </w:p>
    <w:p w14:paraId="2D11411E" w14:textId="77777777" w:rsidR="009A324B" w:rsidRPr="00AA38F0" w:rsidRDefault="009A324B" w:rsidP="009A324B">
      <w:pPr>
        <w:pStyle w:val="Heading2"/>
        <w:rPr>
          <w:lang w:val="en-US"/>
        </w:rPr>
      </w:pPr>
      <w:bookmarkStart w:id="120" w:name="_Toc483990965"/>
      <w:r w:rsidRPr="00AA38F0">
        <w:rPr>
          <w:lang w:val="en-US"/>
        </w:rPr>
        <w:t>Facetted search</w:t>
      </w:r>
      <w:r w:rsidR="00995D03" w:rsidRPr="00AA38F0">
        <w:rPr>
          <w:lang w:val="en-US"/>
        </w:rPr>
        <w:t xml:space="preserve"> (Enhanced)</w:t>
      </w:r>
      <w:bookmarkEnd w:id="120"/>
    </w:p>
    <w:p w14:paraId="09FBF30B" w14:textId="37469EB2" w:rsidR="0079790B" w:rsidRPr="00AA38F0" w:rsidRDefault="009A324B" w:rsidP="004262EB">
      <w:pPr>
        <w:rPr>
          <w:lang w:val="en-US"/>
        </w:rPr>
      </w:pPr>
      <w:r w:rsidRPr="00AA38F0">
        <w:rPr>
          <w:lang w:val="en-US"/>
        </w:rPr>
        <w:t xml:space="preserve">Where SOLR indexing has been activated on the Alfresco Server, </w:t>
      </w:r>
      <w:r w:rsidR="00BC769E" w:rsidRPr="00AA38F0">
        <w:rPr>
          <w:lang w:val="en-US"/>
        </w:rPr>
        <w:t>you will receive</w:t>
      </w:r>
      <w:r w:rsidRPr="00AA38F0">
        <w:rPr>
          <w:lang w:val="en-US"/>
        </w:rPr>
        <w:t xml:space="preserve"> additional filtering functionality in the search result. On the left</w:t>
      </w:r>
      <w:r w:rsidR="00BC769E" w:rsidRPr="00AA38F0">
        <w:rPr>
          <w:lang w:val="en-US"/>
        </w:rPr>
        <w:t xml:space="preserve"> side of the search result,</w:t>
      </w:r>
      <w:r w:rsidRPr="00AA38F0">
        <w:rPr>
          <w:lang w:val="en-US"/>
        </w:rPr>
        <w:t xml:space="preserve"> a list of facets and </w:t>
      </w:r>
      <w:r w:rsidR="004A6412">
        <w:rPr>
          <w:lang w:val="en-US"/>
        </w:rPr>
        <w:t xml:space="preserve">the </w:t>
      </w:r>
      <w:r w:rsidRPr="00AA38F0">
        <w:rPr>
          <w:lang w:val="en-US"/>
        </w:rPr>
        <w:t xml:space="preserve">values </w:t>
      </w:r>
      <w:r w:rsidR="004A6412">
        <w:rPr>
          <w:lang w:val="en-US"/>
        </w:rPr>
        <w:t xml:space="preserve">present in the found records </w:t>
      </w:r>
      <w:r w:rsidRPr="00AA38F0">
        <w:rPr>
          <w:lang w:val="en-US"/>
        </w:rPr>
        <w:t>will be presented.</w:t>
      </w:r>
    </w:p>
    <w:p w14:paraId="21A7A9FD" w14:textId="489A714F" w:rsidR="009A324B" w:rsidRPr="00AA38F0" w:rsidRDefault="0079790B" w:rsidP="004262EB">
      <w:pPr>
        <w:rPr>
          <w:lang w:val="en-US"/>
        </w:rPr>
      </w:pPr>
      <w:r w:rsidRPr="00AA38F0">
        <w:rPr>
          <w:lang w:val="en-US"/>
        </w:rPr>
        <w:t>The facets appearing in the left column are predefined by your organi</w:t>
      </w:r>
      <w:r w:rsidR="00BC769E" w:rsidRPr="00AA38F0">
        <w:rPr>
          <w:lang w:val="en-US"/>
        </w:rPr>
        <w:t>z</w:t>
      </w:r>
      <w:r w:rsidRPr="00AA38F0">
        <w:rPr>
          <w:lang w:val="en-US"/>
        </w:rPr>
        <w:t xml:space="preserve">ation. Contact your IT team if you </w:t>
      </w:r>
      <w:r w:rsidR="00BC769E" w:rsidRPr="00AA38F0">
        <w:rPr>
          <w:lang w:val="en-US"/>
        </w:rPr>
        <w:t>require additional</w:t>
      </w:r>
      <w:r w:rsidRPr="00AA38F0">
        <w:rPr>
          <w:lang w:val="en-US"/>
        </w:rPr>
        <w:t xml:space="preserve"> fields </w:t>
      </w:r>
      <w:r w:rsidR="002B6D45">
        <w:rPr>
          <w:lang w:val="en-US"/>
        </w:rPr>
        <w:t>to be made</w:t>
      </w:r>
      <w:r w:rsidR="00BC769E" w:rsidRPr="00AA38F0">
        <w:rPr>
          <w:lang w:val="en-US"/>
        </w:rPr>
        <w:t xml:space="preserve"> </w:t>
      </w:r>
      <w:r w:rsidRPr="00AA38F0">
        <w:rPr>
          <w:lang w:val="en-US"/>
        </w:rPr>
        <w:t>in this list to optimize your search.</w:t>
      </w:r>
    </w:p>
    <w:p w14:paraId="38312335" w14:textId="39264B02" w:rsidR="00ED4C3E" w:rsidRPr="00AA38F0" w:rsidRDefault="00ED4C3E" w:rsidP="004262EB">
      <w:pPr>
        <w:rPr>
          <w:lang w:val="en-US"/>
        </w:rPr>
      </w:pPr>
      <w:r w:rsidRPr="00AA38F0">
        <w:rPr>
          <w:lang w:val="en-US"/>
        </w:rPr>
        <w:t xml:space="preserve">For each facet defined in the search pane, a list of values </w:t>
      </w:r>
      <w:r w:rsidR="00BC769E" w:rsidRPr="00AA38F0">
        <w:rPr>
          <w:lang w:val="en-US"/>
        </w:rPr>
        <w:t xml:space="preserve">that </w:t>
      </w:r>
      <w:r w:rsidRPr="00AA38F0">
        <w:rPr>
          <w:lang w:val="en-US"/>
        </w:rPr>
        <w:t>appear in your search result</w:t>
      </w:r>
      <w:r w:rsidR="00BC769E" w:rsidRPr="00AA38F0">
        <w:rPr>
          <w:lang w:val="en-US"/>
        </w:rPr>
        <w:t>,</w:t>
      </w:r>
      <w:r w:rsidRPr="00AA38F0">
        <w:rPr>
          <w:lang w:val="en-US"/>
        </w:rPr>
        <w:t xml:space="preserve"> and the number of records containing that value</w:t>
      </w:r>
      <w:r w:rsidR="00BC769E" w:rsidRPr="00AA38F0">
        <w:rPr>
          <w:lang w:val="en-US"/>
        </w:rPr>
        <w:t>,</w:t>
      </w:r>
      <w:r w:rsidRPr="00AA38F0">
        <w:rPr>
          <w:lang w:val="en-US"/>
        </w:rPr>
        <w:t xml:space="preserve"> are presented.</w:t>
      </w:r>
    </w:p>
    <w:p w14:paraId="502068FE" w14:textId="4FCA1EEB" w:rsidR="00ED4C3E" w:rsidRPr="00AA38F0" w:rsidRDefault="00ED4C3E" w:rsidP="004262EB">
      <w:pPr>
        <w:rPr>
          <w:lang w:val="en-US"/>
        </w:rPr>
      </w:pPr>
      <w:r w:rsidRPr="00AA38F0">
        <w:rPr>
          <w:lang w:val="en-US"/>
        </w:rPr>
        <w:t>Selecting one of the values will filter the search results to those documents containing th</w:t>
      </w:r>
      <w:r w:rsidR="00BC769E" w:rsidRPr="00AA38F0">
        <w:rPr>
          <w:lang w:val="en-US"/>
        </w:rPr>
        <w:t>at</w:t>
      </w:r>
      <w:r w:rsidRPr="00AA38F0">
        <w:rPr>
          <w:lang w:val="en-US"/>
        </w:rPr>
        <w:t xml:space="preserve"> value. The facets pane will be updated to the new search result. The Facet fields and the number of records will be updated to those appearing in the filtered result.</w:t>
      </w:r>
    </w:p>
    <w:p w14:paraId="0668AFB8" w14:textId="51403736" w:rsidR="0018536A" w:rsidRPr="00AA38F0" w:rsidRDefault="0018536A" w:rsidP="004262EB">
      <w:pPr>
        <w:rPr>
          <w:lang w:val="en-US"/>
        </w:rPr>
      </w:pPr>
      <w:r w:rsidRPr="00AA38F0">
        <w:rPr>
          <w:lang w:val="en-US"/>
        </w:rPr>
        <w:t xml:space="preserve">In the example below, selecting </w:t>
      </w:r>
      <w:r w:rsidR="00BB691A">
        <w:rPr>
          <w:lang w:val="en-US"/>
        </w:rPr>
        <w:t>“</w:t>
      </w:r>
      <w:r w:rsidR="00D15355">
        <w:rPr>
          <w:lang w:val="en-US"/>
        </w:rPr>
        <w:t>Created</w:t>
      </w:r>
      <w:r w:rsidR="00BB691A">
        <w:rPr>
          <w:lang w:val="en-US"/>
        </w:rPr>
        <w:t xml:space="preserve"> Date</w:t>
      </w:r>
      <w:r w:rsidR="00D15355">
        <w:rPr>
          <w:lang w:val="en-US"/>
        </w:rPr>
        <w:t>”</w:t>
      </w:r>
      <w:r w:rsidR="00BB691A">
        <w:rPr>
          <w:lang w:val="en-US"/>
        </w:rPr>
        <w:t xml:space="preserve"> filters the search result to all the documents based </w:t>
      </w:r>
      <w:r w:rsidR="00BE2E8A">
        <w:rPr>
          <w:lang w:val="en-US"/>
        </w:rPr>
        <w:t xml:space="preserve">on </w:t>
      </w:r>
      <w:r w:rsidR="00D15355">
        <w:rPr>
          <w:lang w:val="en-US"/>
        </w:rPr>
        <w:t>created</w:t>
      </w:r>
      <w:r w:rsidR="00BE2E8A">
        <w:rPr>
          <w:lang w:val="en-US"/>
        </w:rPr>
        <w:t xml:space="preserve"> date, and the facet values and the number of hits will be filtered </w:t>
      </w:r>
      <w:r w:rsidR="00924641">
        <w:rPr>
          <w:lang w:val="en-US"/>
        </w:rPr>
        <w:t>based upon this selection</w:t>
      </w:r>
      <w:r w:rsidR="00BE2E8A">
        <w:rPr>
          <w:lang w:val="en-US"/>
        </w:rPr>
        <w:t>.</w:t>
      </w:r>
      <w:r w:rsidR="00BB691A">
        <w:rPr>
          <w:lang w:val="en-US"/>
        </w:rPr>
        <w:t xml:space="preserve">  </w:t>
      </w:r>
    </w:p>
    <w:p w14:paraId="13567175" w14:textId="77777777" w:rsidR="00A53EE4" w:rsidRDefault="00A53EE4">
      <w:pPr>
        <w:spacing w:after="200" w:line="276" w:lineRule="auto"/>
        <w:rPr>
          <w:lang w:val="en-US"/>
        </w:rPr>
      </w:pPr>
      <w:r>
        <w:rPr>
          <w:lang w:val="en-US"/>
        </w:rPr>
        <w:br w:type="page"/>
      </w:r>
    </w:p>
    <w:p w14:paraId="7929D858" w14:textId="1089ACC9" w:rsidR="00ED4C3E" w:rsidRPr="00AA38F0" w:rsidRDefault="00BC769E" w:rsidP="004262EB">
      <w:pPr>
        <w:rPr>
          <w:lang w:val="en-US"/>
        </w:rPr>
      </w:pPr>
      <w:r w:rsidRPr="00AA38F0">
        <w:rPr>
          <w:lang w:val="en-US"/>
        </w:rPr>
        <w:lastRenderedPageBreak/>
        <w:t>By s</w:t>
      </w:r>
      <w:r w:rsidR="00ED4C3E" w:rsidRPr="00AA38F0">
        <w:rPr>
          <w:lang w:val="en-US"/>
        </w:rPr>
        <w:t xml:space="preserve">electing multiple facets, you can quickly narrow down the search result </w:t>
      </w:r>
      <w:r w:rsidR="002B6D45">
        <w:rPr>
          <w:lang w:val="en-US"/>
        </w:rPr>
        <w:t>to</w:t>
      </w:r>
      <w:r w:rsidR="00ED4C3E" w:rsidRPr="00AA38F0">
        <w:rPr>
          <w:lang w:val="en-US"/>
        </w:rPr>
        <w:t xml:space="preserve"> </w:t>
      </w:r>
      <w:r w:rsidRPr="00AA38F0">
        <w:rPr>
          <w:lang w:val="en-US"/>
        </w:rPr>
        <w:t xml:space="preserve">locate </w:t>
      </w:r>
      <w:r w:rsidR="00ED4C3E" w:rsidRPr="00AA38F0">
        <w:rPr>
          <w:lang w:val="en-US"/>
        </w:rPr>
        <w:t xml:space="preserve">the document you </w:t>
      </w:r>
      <w:r w:rsidR="00E26C0A" w:rsidRPr="00AA38F0">
        <w:rPr>
          <w:lang w:val="en-US"/>
        </w:rPr>
        <w:t>a</w:t>
      </w:r>
      <w:r w:rsidR="00ED4C3E" w:rsidRPr="00AA38F0">
        <w:rPr>
          <w:lang w:val="en-US"/>
        </w:rPr>
        <w:t>re looking for.</w:t>
      </w:r>
    </w:p>
    <w:p w14:paraId="555D9224" w14:textId="77777777" w:rsidR="0079790B" w:rsidRPr="00AA38F0" w:rsidRDefault="0079790B" w:rsidP="00554931">
      <w:pPr>
        <w:pStyle w:val="NoSpacing"/>
        <w:rPr>
          <w:rFonts w:ascii="Calibri" w:hAnsi="Calibri"/>
          <w:color w:val="595959" w:themeColor="text1" w:themeTint="A6"/>
          <w:lang w:val="en-US"/>
        </w:rPr>
      </w:pPr>
    </w:p>
    <w:p w14:paraId="01BC57C2" w14:textId="75A39569" w:rsidR="0079790B" w:rsidRPr="00AA38F0" w:rsidRDefault="00FF6A3C" w:rsidP="00F3346B">
      <w:pPr>
        <w:pStyle w:val="NoSpacing"/>
        <w:jc w:val="center"/>
        <w:rPr>
          <w:rFonts w:ascii="Calibri" w:hAnsi="Calibri"/>
          <w:color w:val="595959" w:themeColor="text1" w:themeTint="A6"/>
          <w:lang w:val="en-US"/>
        </w:rPr>
      </w:pPr>
      <w:r>
        <w:rPr>
          <w:noProof/>
          <w:lang w:val="en-US" w:eastAsia="en-US"/>
        </w:rPr>
        <w:drawing>
          <wp:inline distT="0" distB="0" distL="0" distR="0" wp14:anchorId="5B02DE71" wp14:editId="343879C0">
            <wp:extent cx="6189345" cy="4346575"/>
            <wp:effectExtent l="0" t="0" r="1905" b="0"/>
            <wp:docPr id="94" name="Picture 94" descr="C:\Users\Deyan Atanasov\AppData\Local\Microsoft\Windows\INetCache\Content.Word\Pic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89345" cy="4346575"/>
                    </a:xfrm>
                    <a:prstGeom prst="rect">
                      <a:avLst/>
                    </a:prstGeom>
                    <a:noFill/>
                    <a:ln>
                      <a:noFill/>
                    </a:ln>
                  </pic:spPr>
                </pic:pic>
              </a:graphicData>
            </a:graphic>
          </wp:inline>
        </w:drawing>
      </w:r>
    </w:p>
    <w:p w14:paraId="317F5770" w14:textId="77777777" w:rsidR="0079790B" w:rsidRPr="00AA38F0" w:rsidRDefault="0079790B" w:rsidP="00554931">
      <w:pPr>
        <w:pStyle w:val="NoSpacing"/>
        <w:rPr>
          <w:rFonts w:ascii="Calibri" w:hAnsi="Calibri"/>
          <w:color w:val="595959" w:themeColor="text1" w:themeTint="A6"/>
          <w:lang w:val="en-US"/>
        </w:rPr>
      </w:pPr>
    </w:p>
    <w:p w14:paraId="7D4A32BC" w14:textId="3D368659" w:rsidR="00FA1ADE" w:rsidRPr="004A6412" w:rsidRDefault="002D6678" w:rsidP="00E5536A">
      <w:pPr>
        <w:rPr>
          <w:rStyle w:val="Emphasis"/>
          <w:rFonts w:ascii="Calibri" w:hAnsi="Calibri"/>
          <w:i w:val="0"/>
          <w:color w:val="000000" w:themeColor="text1"/>
          <w:lang w:val="en-US"/>
        </w:rPr>
      </w:pPr>
      <w:r w:rsidRPr="004A6412">
        <w:rPr>
          <w:rStyle w:val="Emphasis"/>
          <w:rFonts w:ascii="Calibri" w:hAnsi="Calibri"/>
          <w:i w:val="0"/>
          <w:color w:val="000000" w:themeColor="text1"/>
          <w:lang w:val="en-US"/>
        </w:rPr>
        <w:t>Filtering using facets</w:t>
      </w:r>
    </w:p>
    <w:p w14:paraId="22895F58" w14:textId="77777777" w:rsidR="00F3346B" w:rsidRPr="00AA38F0" w:rsidRDefault="00F3346B" w:rsidP="00554931">
      <w:pPr>
        <w:pStyle w:val="NoSpacing"/>
        <w:rPr>
          <w:rFonts w:ascii="Calibri" w:hAnsi="Calibri"/>
          <w:color w:val="595959" w:themeColor="text1" w:themeTint="A6"/>
          <w:lang w:val="en-US"/>
        </w:rPr>
      </w:pPr>
    </w:p>
    <w:p w14:paraId="0B1B6EFD" w14:textId="40F80F72" w:rsidR="00780EE4" w:rsidRPr="00AA38F0" w:rsidRDefault="00E26C0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F</w:t>
      </w:r>
      <w:r w:rsidR="00780EE4" w:rsidRPr="00AA38F0">
        <w:rPr>
          <w:rFonts w:ascii="Calibri" w:hAnsi="Calibri"/>
          <w:color w:val="595959" w:themeColor="text1" w:themeTint="A6"/>
          <w:lang w:val="en-US"/>
        </w:rPr>
        <w:t xml:space="preserve">rom </w:t>
      </w:r>
      <w:r w:rsidRPr="00AA38F0">
        <w:rPr>
          <w:rFonts w:ascii="Calibri" w:hAnsi="Calibri"/>
          <w:color w:val="595959" w:themeColor="text1" w:themeTint="A6"/>
          <w:lang w:val="en-US"/>
        </w:rPr>
        <w:t>V</w:t>
      </w:r>
      <w:r w:rsidR="00780EE4" w:rsidRPr="00AA38F0">
        <w:rPr>
          <w:rFonts w:ascii="Calibri" w:hAnsi="Calibri"/>
          <w:color w:val="595959" w:themeColor="text1" w:themeTint="A6"/>
          <w:lang w:val="en-US"/>
        </w:rPr>
        <w:t>ersion 5.0</w:t>
      </w:r>
      <w:r w:rsidRPr="00AA38F0">
        <w:rPr>
          <w:rFonts w:ascii="Calibri" w:hAnsi="Calibri"/>
          <w:color w:val="595959" w:themeColor="text1" w:themeTint="A6"/>
          <w:lang w:val="en-US"/>
        </w:rPr>
        <w:t xml:space="preserve"> onwards</w:t>
      </w:r>
      <w:r w:rsidR="00780EE4" w:rsidRPr="00AA38F0">
        <w:rPr>
          <w:rFonts w:ascii="Calibri" w:hAnsi="Calibri"/>
          <w:color w:val="595959" w:themeColor="text1" w:themeTint="A6"/>
          <w:lang w:val="en-US"/>
        </w:rPr>
        <w:t xml:space="preserve">, Alfresco supports SOLR 4.x. This brings </w:t>
      </w:r>
      <w:r w:rsidRPr="00AA38F0">
        <w:rPr>
          <w:rFonts w:ascii="Calibri" w:hAnsi="Calibri"/>
          <w:color w:val="595959" w:themeColor="text1" w:themeTint="A6"/>
          <w:lang w:val="en-US"/>
        </w:rPr>
        <w:t xml:space="preserve">with it </w:t>
      </w:r>
      <w:r w:rsidR="00780EE4" w:rsidRPr="00AA38F0">
        <w:rPr>
          <w:rFonts w:ascii="Calibri" w:hAnsi="Calibri"/>
          <w:color w:val="595959" w:themeColor="text1" w:themeTint="A6"/>
          <w:lang w:val="en-US"/>
        </w:rPr>
        <w:t>a new range of facet features. Facets allow you to filter the search result according</w:t>
      </w:r>
      <w:r w:rsidR="002B6D45">
        <w:rPr>
          <w:rFonts w:ascii="Calibri" w:hAnsi="Calibri"/>
          <w:color w:val="595959" w:themeColor="text1" w:themeTint="A6"/>
          <w:lang w:val="en-US"/>
        </w:rPr>
        <w:t xml:space="preserve"> to</w:t>
      </w:r>
      <w:r w:rsidR="00780EE4" w:rsidRPr="00AA38F0">
        <w:rPr>
          <w:rFonts w:ascii="Calibri" w:hAnsi="Calibri"/>
          <w:color w:val="595959" w:themeColor="text1" w:themeTint="A6"/>
          <w:lang w:val="en-US"/>
        </w:rPr>
        <w:t xml:space="preserve"> the </w:t>
      </w:r>
      <w:proofErr w:type="spellStart"/>
      <w:r w:rsidRPr="00AA38F0">
        <w:rPr>
          <w:rFonts w:ascii="Calibri" w:hAnsi="Calibri"/>
          <w:color w:val="595959" w:themeColor="text1" w:themeTint="A6"/>
          <w:lang w:val="en-US"/>
        </w:rPr>
        <w:t>facet</w:t>
      </w:r>
      <w:proofErr w:type="spellEnd"/>
      <w:r w:rsidRPr="00AA38F0">
        <w:rPr>
          <w:rFonts w:ascii="Calibri" w:hAnsi="Calibri"/>
          <w:color w:val="595959" w:themeColor="text1" w:themeTint="A6"/>
          <w:lang w:val="en-US"/>
        </w:rPr>
        <w:t xml:space="preserve"> value you select. </w:t>
      </w:r>
    </w:p>
    <w:p w14:paraId="26257885" w14:textId="77777777" w:rsidR="00E26C0A" w:rsidRPr="00AA38F0" w:rsidRDefault="00E26C0A" w:rsidP="00554931">
      <w:pPr>
        <w:pStyle w:val="NoSpacing"/>
        <w:rPr>
          <w:rFonts w:ascii="Calibri" w:hAnsi="Calibri"/>
          <w:color w:val="595959" w:themeColor="text1" w:themeTint="A6"/>
          <w:lang w:val="en-US"/>
        </w:rPr>
      </w:pPr>
    </w:p>
    <w:p w14:paraId="367DA658" w14:textId="21D7C75D" w:rsidR="00780EE4" w:rsidRPr="00AA38F0" w:rsidRDefault="00780EE4"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With Fred 3.3</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combined with Alfresco 5.0</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you </w:t>
      </w:r>
      <w:r w:rsidR="00E26C0A" w:rsidRPr="00AA38F0">
        <w:rPr>
          <w:rFonts w:ascii="Calibri" w:hAnsi="Calibri"/>
          <w:color w:val="595959" w:themeColor="text1" w:themeTint="A6"/>
          <w:lang w:val="en-US"/>
        </w:rPr>
        <w:t xml:space="preserve">will </w:t>
      </w:r>
      <w:r w:rsidRPr="00AA38F0">
        <w:rPr>
          <w:rFonts w:ascii="Calibri" w:hAnsi="Calibri"/>
          <w:color w:val="595959" w:themeColor="text1" w:themeTint="A6"/>
          <w:lang w:val="en-US"/>
        </w:rPr>
        <w:t>have facet buckets available for dates and volumes.</w:t>
      </w:r>
    </w:p>
    <w:p w14:paraId="0D634DEC" w14:textId="77777777" w:rsidR="00780EE4" w:rsidRPr="00AA38F0" w:rsidRDefault="00780EE4" w:rsidP="00554931">
      <w:pPr>
        <w:pStyle w:val="NoSpacing"/>
        <w:rPr>
          <w:rFonts w:ascii="Calibri" w:hAnsi="Calibri"/>
          <w:color w:val="595959" w:themeColor="text1" w:themeTint="A6"/>
          <w:lang w:val="en-US"/>
        </w:rPr>
      </w:pPr>
    </w:p>
    <w:p w14:paraId="122451EE" w14:textId="66FBAFDA" w:rsidR="00B6510F" w:rsidRPr="00AA38F0" w:rsidRDefault="00010187" w:rsidP="00A53EE4">
      <w:pPr>
        <w:pStyle w:val="NoSpacing"/>
        <w:jc w:val="center"/>
        <w:rPr>
          <w:rFonts w:ascii="Calibri" w:hAnsi="Calibri"/>
          <w:b/>
          <w:color w:val="595959" w:themeColor="text1" w:themeTint="A6"/>
          <w:lang w:val="en-US"/>
        </w:rPr>
      </w:pPr>
      <w:r>
        <w:rPr>
          <w:noProof/>
        </w:rPr>
        <w:lastRenderedPageBreak/>
        <w:drawing>
          <wp:inline distT="0" distB="0" distL="0" distR="0" wp14:anchorId="71E7FA4C" wp14:editId="64F897F0">
            <wp:extent cx="6192520" cy="4049395"/>
            <wp:effectExtent l="152400" t="152400" r="360680" b="3702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2520" cy="4049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2CAB7D5" w14:textId="77777777" w:rsidR="006F185A" w:rsidRPr="00AA38F0" w:rsidRDefault="006F185A" w:rsidP="006F185A">
      <w:pPr>
        <w:pStyle w:val="Heading2"/>
        <w:rPr>
          <w:lang w:val="en-US"/>
        </w:rPr>
      </w:pPr>
      <w:bookmarkStart w:id="121" w:name="_Toc483990966"/>
      <w:r w:rsidRPr="00AA38F0">
        <w:rPr>
          <w:lang w:val="en-US"/>
        </w:rPr>
        <w:t>AND, OR and () operators in text fields</w:t>
      </w:r>
      <w:bookmarkEnd w:id="121"/>
    </w:p>
    <w:p w14:paraId="15FB4FE1" w14:textId="69657E93" w:rsidR="006F185A" w:rsidRPr="00AA38F0" w:rsidRDefault="00336B68" w:rsidP="006F185A">
      <w:pPr>
        <w:rPr>
          <w:lang w:val="en-US"/>
        </w:rPr>
      </w:pPr>
      <w:r w:rsidRPr="00AA38F0">
        <w:rPr>
          <w:lang w:val="en-US"/>
        </w:rPr>
        <w:t xml:space="preserve">In text fields, you can use OR, AND </w:t>
      </w:r>
      <w:r w:rsidR="00DC14FF">
        <w:rPr>
          <w:lang w:val="en-US"/>
        </w:rPr>
        <w:t>&amp;</w:t>
      </w:r>
      <w:r w:rsidRPr="00AA38F0">
        <w:rPr>
          <w:lang w:val="en-US"/>
        </w:rPr>
        <w:t xml:space="preserve"> () operators to </w:t>
      </w:r>
      <w:r w:rsidR="002B6D45">
        <w:rPr>
          <w:lang w:val="en-US"/>
        </w:rPr>
        <w:t>conduct</w:t>
      </w:r>
      <w:r w:rsidRPr="00AA38F0">
        <w:rPr>
          <w:lang w:val="en-US"/>
        </w:rPr>
        <w:t xml:space="preserve"> an advanced search on a specific field.</w:t>
      </w:r>
    </w:p>
    <w:p w14:paraId="65343AFC" w14:textId="67F0D506" w:rsidR="00336B68" w:rsidRPr="00AA38F0" w:rsidRDefault="00B3004D" w:rsidP="00B3004D">
      <w:pPr>
        <w:jc w:val="center"/>
        <w:rPr>
          <w:lang w:val="en-US"/>
        </w:rPr>
      </w:pPr>
      <w:r>
        <w:rPr>
          <w:noProof/>
        </w:rPr>
        <w:drawing>
          <wp:inline distT="0" distB="0" distL="0" distR="0" wp14:anchorId="1D292F08" wp14:editId="19D4D4A4">
            <wp:extent cx="4510585" cy="1775187"/>
            <wp:effectExtent l="152400" t="152400" r="366395" b="3587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20552" cy="17791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222CD" w14:textId="77777777" w:rsidR="00A53EE4" w:rsidRDefault="00A53EE4">
      <w:pPr>
        <w:spacing w:after="200" w:line="276" w:lineRule="auto"/>
        <w:rPr>
          <w:lang w:val="en-US"/>
        </w:rPr>
      </w:pPr>
      <w:r>
        <w:rPr>
          <w:lang w:val="en-US"/>
        </w:rPr>
        <w:br w:type="page"/>
      </w:r>
    </w:p>
    <w:p w14:paraId="1FC7C3FE" w14:textId="570A7C5F" w:rsidR="00336B68" w:rsidRPr="00AA38F0" w:rsidRDefault="000565C3" w:rsidP="006F185A">
      <w:pPr>
        <w:rPr>
          <w:lang w:val="en-US"/>
        </w:rPr>
      </w:pPr>
      <w:r w:rsidRPr="00AA38F0">
        <w:rPr>
          <w:lang w:val="en-US"/>
        </w:rPr>
        <w:lastRenderedPageBreak/>
        <w:t xml:space="preserve">The </w:t>
      </w:r>
      <w:r w:rsidR="00F42D21">
        <w:rPr>
          <w:lang w:val="en-US"/>
        </w:rPr>
        <w:t>behavior</w:t>
      </w:r>
      <w:r w:rsidRPr="00AA38F0">
        <w:rPr>
          <w:lang w:val="en-US"/>
        </w:rPr>
        <w:t xml:space="preserve"> in this field</w:t>
      </w:r>
      <w:r w:rsidR="00336B68" w:rsidRPr="00AA38F0">
        <w:rPr>
          <w:lang w:val="en-US"/>
        </w:rPr>
        <w:t xml:space="preserve"> is as follows:</w:t>
      </w:r>
    </w:p>
    <w:tbl>
      <w:tblPr>
        <w:tblW w:w="0" w:type="auto"/>
        <w:tblCellMar>
          <w:left w:w="0" w:type="dxa"/>
          <w:right w:w="0" w:type="dxa"/>
        </w:tblCellMar>
        <w:tblLook w:val="04A0" w:firstRow="1" w:lastRow="0" w:firstColumn="1" w:lastColumn="0" w:noHBand="0" w:noVBand="1"/>
      </w:tblPr>
      <w:tblGrid>
        <w:gridCol w:w="2620"/>
        <w:gridCol w:w="2768"/>
        <w:gridCol w:w="3900"/>
      </w:tblGrid>
      <w:tr w:rsidR="00336B68" w:rsidRPr="00AA38F0" w14:paraId="6E92AE11" w14:textId="77777777" w:rsidTr="00633672">
        <w:tc>
          <w:tcPr>
            <w:tcW w:w="26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DB6B712" w14:textId="77777777" w:rsidR="00336B68" w:rsidRPr="00AA38F0" w:rsidRDefault="00336B68" w:rsidP="00633672">
            <w:pPr>
              <w:rPr>
                <w:lang w:val="en-US"/>
              </w:rPr>
            </w:pPr>
            <w:r w:rsidRPr="00AA38F0">
              <w:rPr>
                <w:lang w:val="en-US"/>
              </w:rPr>
              <w:t>Input user</w:t>
            </w:r>
          </w:p>
        </w:tc>
        <w:tc>
          <w:tcPr>
            <w:tcW w:w="27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9A1889" w14:textId="284D30B8" w:rsidR="00336B68" w:rsidRPr="00AA38F0" w:rsidRDefault="00336B68" w:rsidP="00633672">
            <w:pPr>
              <w:rPr>
                <w:lang w:val="en-US"/>
              </w:rPr>
            </w:pPr>
            <w:r w:rsidRPr="00AA38F0">
              <w:rPr>
                <w:lang w:val="en-US"/>
              </w:rPr>
              <w:t>Presentation after pushing Enter</w:t>
            </w:r>
          </w:p>
        </w:tc>
        <w:tc>
          <w:tcPr>
            <w:tcW w:w="39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3AC284C" w14:textId="77777777" w:rsidR="00336B68" w:rsidRPr="00AA38F0" w:rsidRDefault="00336B68" w:rsidP="00633672">
            <w:pPr>
              <w:rPr>
                <w:lang w:val="en-US"/>
              </w:rPr>
            </w:pPr>
            <w:r w:rsidRPr="00AA38F0">
              <w:rPr>
                <w:lang w:val="en-US"/>
              </w:rPr>
              <w:t>Search result</w:t>
            </w:r>
          </w:p>
        </w:tc>
      </w:tr>
      <w:tr w:rsidR="00336B68" w:rsidRPr="00AA38F0" w14:paraId="6BFF1F3D"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2CC6CD" w14:textId="77777777" w:rsidR="00336B68" w:rsidRPr="00AA38F0" w:rsidRDefault="00336B68" w:rsidP="00633672">
            <w:pPr>
              <w:rPr>
                <w:lang w:val="en-US"/>
              </w:rPr>
            </w:pPr>
            <w:r w:rsidRPr="00AA38F0">
              <w:rPr>
                <w:lang w:val="en-US"/>
              </w:rPr>
              <w:t>Tom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CD36D6E"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4619EF53" w14:textId="77777777" w:rsidR="00336B68" w:rsidRPr="00AA38F0" w:rsidRDefault="00336B68" w:rsidP="00633672">
            <w:pPr>
              <w:rPr>
                <w:lang w:val="en-US"/>
              </w:rPr>
            </w:pPr>
            <w:r w:rsidRPr="00AA38F0">
              <w:rPr>
                <w:lang w:val="en-US"/>
              </w:rPr>
              <w:t>Tom AND Jerry</w:t>
            </w:r>
          </w:p>
        </w:tc>
      </w:tr>
      <w:tr w:rsidR="00336B68" w:rsidRPr="00AA38F0" w14:paraId="25DE694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5E4A11" w14:textId="77777777" w:rsidR="00336B68" w:rsidRPr="00AA38F0" w:rsidRDefault="00336B68" w:rsidP="00633672">
            <w:pPr>
              <w:rPr>
                <w:lang w:val="en-US"/>
              </w:rPr>
            </w:pPr>
            <w:r w:rsidRPr="00AA38F0">
              <w:rPr>
                <w:lang w:val="en-US"/>
              </w:rPr>
              <w:t>Tom OR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D4C3F05" w14:textId="77777777" w:rsidR="00336B68" w:rsidRPr="00AA38F0" w:rsidRDefault="00336B68" w:rsidP="00633672">
            <w:pPr>
              <w:rPr>
                <w:lang w:val="en-US"/>
              </w:rPr>
            </w:pPr>
            <w:r w:rsidRPr="00AA38F0">
              <w:rPr>
                <w:lang w:val="en-US"/>
              </w:rPr>
              <w:t>Tom OR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711AA2A4" w14:textId="77777777" w:rsidR="00336B68" w:rsidRPr="00AA38F0" w:rsidRDefault="00336B68" w:rsidP="00633672">
            <w:pPr>
              <w:rPr>
                <w:lang w:val="en-US"/>
              </w:rPr>
            </w:pPr>
            <w:r w:rsidRPr="00AA38F0">
              <w:rPr>
                <w:lang w:val="en-US"/>
              </w:rPr>
              <w:t>Tom OR Jerry</w:t>
            </w:r>
          </w:p>
        </w:tc>
      </w:tr>
      <w:tr w:rsidR="00336B68" w:rsidRPr="00AA38F0" w14:paraId="5BB13D0A"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9EB29" w14:textId="77777777" w:rsidR="00336B68" w:rsidRPr="00AA38F0" w:rsidRDefault="00336B68" w:rsidP="00633672">
            <w:pPr>
              <w:rPr>
                <w:lang w:val="en-US"/>
              </w:rPr>
            </w:pPr>
            <w:r w:rsidRPr="00AA38F0">
              <w:rPr>
                <w:lang w:val="en-US"/>
              </w:rPr>
              <w:t>“Tom and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403F7556"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5D853E3B" w14:textId="77777777" w:rsidR="00336B68" w:rsidRPr="00AA38F0" w:rsidRDefault="00336B68" w:rsidP="00633672">
            <w:pPr>
              <w:rPr>
                <w:lang w:val="en-US"/>
              </w:rPr>
            </w:pPr>
            <w:r w:rsidRPr="00AA38F0">
              <w:rPr>
                <w:lang w:val="en-US"/>
              </w:rPr>
              <w:t>“Tom and Jerry”</w:t>
            </w:r>
          </w:p>
        </w:tc>
      </w:tr>
      <w:tr w:rsidR="00336B68" w:rsidRPr="00AA38F0" w14:paraId="0FEC83DE"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7FA025" w14:textId="56629832" w:rsidR="00336B68" w:rsidRPr="00AA38F0" w:rsidRDefault="00336B68" w:rsidP="00633672">
            <w:pPr>
              <w:rPr>
                <w:lang w:val="en-US"/>
              </w:rPr>
            </w:pPr>
            <w:r w:rsidRPr="00AA38F0">
              <w:rPr>
                <w:lang w:val="en-US"/>
              </w:rPr>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02F7A6A" w14:textId="1F759972"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68781F94" w14:textId="7D8C77BD" w:rsidR="00336B68" w:rsidRPr="00AA38F0" w:rsidRDefault="00336B68" w:rsidP="00633672">
            <w:pPr>
              <w:rPr>
                <w:lang w:val="en-US"/>
              </w:rPr>
            </w:pPr>
            <w:r w:rsidRPr="00AA38F0">
              <w:rPr>
                <w:lang w:val="en-US"/>
              </w:rPr>
              <w:t>((Tom AND Jerry) OR Goofy) AND “Donald Duck”</w:t>
            </w:r>
          </w:p>
          <w:p w14:paraId="63606055" w14:textId="10DA78E3" w:rsidR="00336B68" w:rsidRPr="00AA38F0" w:rsidRDefault="00336B68" w:rsidP="00633672">
            <w:pPr>
              <w:rPr>
                <w:lang w:val="en-US" w:eastAsia="nl-NL"/>
              </w:rPr>
            </w:pPr>
            <w:r w:rsidRPr="00AA38F0">
              <w:rPr>
                <w:lang w:val="en-US" w:eastAsia="nl-NL"/>
              </w:rPr>
              <w:t>(Tom AND Jerry) AND “Donald Duck”</w:t>
            </w:r>
          </w:p>
          <w:p w14:paraId="035C887B" w14:textId="285C4D3F" w:rsidR="00336B68" w:rsidRPr="00AA38F0" w:rsidRDefault="00336B68" w:rsidP="00633672">
            <w:pPr>
              <w:rPr>
                <w:lang w:val="en-US" w:eastAsia="nl-NL"/>
              </w:rPr>
            </w:pPr>
            <w:r w:rsidRPr="00AA38F0">
              <w:rPr>
                <w:lang w:val="en-US" w:eastAsia="nl-NL"/>
              </w:rPr>
              <w:t>Goofy AND “Donald Duck”</w:t>
            </w:r>
          </w:p>
        </w:tc>
      </w:tr>
      <w:tr w:rsidR="00336B68" w:rsidRPr="00AA38F0" w14:paraId="7DF8197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8BA36D" w14:textId="780C26E0" w:rsidR="00336B68" w:rsidRPr="00AA38F0" w:rsidRDefault="00336B68" w:rsidP="00633672">
            <w:pPr>
              <w:rPr>
                <w:lang w:val="en-US"/>
              </w:rPr>
            </w:pPr>
            <w:r w:rsidRPr="00AA38F0">
              <w:rPr>
                <w:lang w:val="en-US"/>
              </w:rPr>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B098D40" w14:textId="053C5A09"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287CA572" w14:textId="7756CC14" w:rsidR="00336B68" w:rsidRPr="00AA38F0" w:rsidRDefault="00336B68" w:rsidP="00633672">
            <w:pPr>
              <w:rPr>
                <w:lang w:val="en-US"/>
              </w:rPr>
            </w:pPr>
            <w:r w:rsidRPr="00AA38F0">
              <w:rPr>
                <w:lang w:val="en-US"/>
              </w:rPr>
              <w:t>(Tom AND Jerry) OR (Goofy AND “Donald Duck”)</w:t>
            </w:r>
          </w:p>
          <w:p w14:paraId="50E3CE0B" w14:textId="77777777" w:rsidR="00336B68" w:rsidRPr="00AA38F0" w:rsidRDefault="00336B68" w:rsidP="00633672">
            <w:pPr>
              <w:rPr>
                <w:lang w:val="en-US" w:eastAsia="nl-NL"/>
              </w:rPr>
            </w:pPr>
            <w:r w:rsidRPr="00AA38F0">
              <w:rPr>
                <w:lang w:val="en-US" w:eastAsia="nl-NL"/>
              </w:rPr>
              <w:t>Tom AND Jerry</w:t>
            </w:r>
          </w:p>
          <w:p w14:paraId="4E646EB6" w14:textId="57E0200A" w:rsidR="00336B68" w:rsidRPr="00AA38F0" w:rsidRDefault="00336B68" w:rsidP="00633672">
            <w:pPr>
              <w:rPr>
                <w:lang w:val="en-US" w:eastAsia="nl-NL"/>
              </w:rPr>
            </w:pPr>
            <w:r w:rsidRPr="00AA38F0">
              <w:rPr>
                <w:lang w:val="en-US" w:eastAsia="nl-NL"/>
              </w:rPr>
              <w:t>Goofy AND “Donald Duck”</w:t>
            </w:r>
          </w:p>
        </w:tc>
      </w:tr>
    </w:tbl>
    <w:p w14:paraId="31F64399" w14:textId="77777777" w:rsidR="00336B68" w:rsidRPr="00AA38F0" w:rsidRDefault="00336B68" w:rsidP="006F185A">
      <w:pPr>
        <w:rPr>
          <w:lang w:val="en-US"/>
        </w:rPr>
      </w:pPr>
    </w:p>
    <w:p w14:paraId="4F8C1C2C" w14:textId="77777777" w:rsidR="006F7F6D" w:rsidRPr="00AA38F0" w:rsidRDefault="006F7F6D" w:rsidP="00710C34">
      <w:pPr>
        <w:pStyle w:val="Heading2"/>
        <w:rPr>
          <w:lang w:val="en-US"/>
        </w:rPr>
      </w:pPr>
      <w:bookmarkStart w:id="122" w:name="_Toc483990967"/>
      <w:r w:rsidRPr="00AA38F0">
        <w:rPr>
          <w:lang w:val="en-US"/>
        </w:rPr>
        <w:t>Messages in search result</w:t>
      </w:r>
      <w:bookmarkEnd w:id="122"/>
    </w:p>
    <w:p w14:paraId="46F2C839" w14:textId="77777777" w:rsidR="00A3467E" w:rsidRDefault="006F7F6D" w:rsidP="006F7F6D">
      <w:pPr>
        <w:rPr>
          <w:noProof/>
          <w:lang w:val="en-US" w:eastAsia="en-US"/>
        </w:rPr>
      </w:pPr>
      <w:r w:rsidRPr="00AA38F0">
        <w:rPr>
          <w:lang w:val="en-US"/>
        </w:rPr>
        <w:t xml:space="preserve">The </w:t>
      </w:r>
      <w:r w:rsidR="004A6412">
        <w:rPr>
          <w:lang w:val="en-US"/>
        </w:rPr>
        <w:t>system</w:t>
      </w:r>
      <w:r w:rsidR="00E26C0A" w:rsidRPr="00AA38F0">
        <w:rPr>
          <w:lang w:val="en-US"/>
        </w:rPr>
        <w:t xml:space="preserve"> </w:t>
      </w:r>
      <w:r w:rsidRPr="00AA38F0">
        <w:rPr>
          <w:lang w:val="en-US"/>
        </w:rPr>
        <w:t xml:space="preserve">administrator can limit the search results on the Alfresco server. </w:t>
      </w:r>
      <w:r w:rsidR="00E26C0A" w:rsidRPr="00AA38F0">
        <w:rPr>
          <w:lang w:val="en-US"/>
        </w:rPr>
        <w:t>Where</w:t>
      </w:r>
      <w:r w:rsidRPr="00AA38F0">
        <w:rPr>
          <w:lang w:val="en-US"/>
        </w:rPr>
        <w:t xml:space="preserve"> limits are triggered during the specific search action launched by the user, Fred will display a message that additional search results might be available.</w:t>
      </w:r>
      <w:r w:rsidR="00A3467E" w:rsidRPr="00A3467E">
        <w:rPr>
          <w:noProof/>
          <w:lang w:val="en-US" w:eastAsia="en-US"/>
        </w:rPr>
        <w:t xml:space="preserve"> </w:t>
      </w:r>
    </w:p>
    <w:p w14:paraId="4D21AAC9" w14:textId="2CC970A2" w:rsidR="006F7F6D" w:rsidRPr="00AA38F0" w:rsidRDefault="00A3467E" w:rsidP="00A3467E">
      <w:pPr>
        <w:jc w:val="center"/>
        <w:rPr>
          <w:lang w:val="en-US"/>
        </w:rPr>
      </w:pPr>
      <w:r>
        <w:rPr>
          <w:noProof/>
          <w:lang w:val="en-US" w:eastAsia="en-US"/>
        </w:rPr>
        <w:lastRenderedPageBreak/>
        <w:drawing>
          <wp:inline distT="0" distB="0" distL="0" distR="0" wp14:anchorId="651D6140" wp14:editId="3328B5CF">
            <wp:extent cx="4551528" cy="3101128"/>
            <wp:effectExtent l="152400" t="152400" r="363855" b="366395"/>
            <wp:docPr id="37" name="Picture 37" descr="C:\Users\Deyan Atanasov\AppData\Local\Microsoft\Windows\INetCache\Content.Word\Pic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51528" cy="31011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BC0CDA1" w14:textId="512A72D1" w:rsidR="006F7F6D" w:rsidRPr="00AA38F0" w:rsidRDefault="00E26C0A" w:rsidP="006F7F6D">
      <w:pPr>
        <w:rPr>
          <w:lang w:val="en-US"/>
        </w:rPr>
      </w:pPr>
      <w:r w:rsidRPr="00AA38F0">
        <w:rPr>
          <w:lang w:val="en-US"/>
        </w:rPr>
        <w:t xml:space="preserve">You </w:t>
      </w:r>
      <w:r w:rsidR="006F7F6D" w:rsidRPr="00AA38F0">
        <w:rPr>
          <w:lang w:val="en-US"/>
        </w:rPr>
        <w:t>can limit the time during which the search is executed</w:t>
      </w:r>
      <w:r w:rsidRPr="00AA38F0">
        <w:rPr>
          <w:lang w:val="en-US"/>
        </w:rPr>
        <w:t>,</w:t>
      </w:r>
      <w:r w:rsidR="006F7F6D" w:rsidRPr="00AA38F0">
        <w:rPr>
          <w:lang w:val="en-US"/>
        </w:rPr>
        <w:t xml:space="preserve"> and the number of results that are evaluated</w:t>
      </w:r>
      <w:r w:rsidRPr="00AA38F0">
        <w:rPr>
          <w:lang w:val="en-US"/>
        </w:rPr>
        <w:t>,</w:t>
      </w:r>
      <w:r w:rsidR="006F7F6D" w:rsidRPr="00AA38F0">
        <w:rPr>
          <w:lang w:val="en-US"/>
        </w:rPr>
        <w:t xml:space="preserve"> against access rights. If one of the limits set are met, </w:t>
      </w:r>
      <w:r w:rsidRPr="00AA38F0">
        <w:rPr>
          <w:lang w:val="en-US"/>
        </w:rPr>
        <w:t xml:space="preserve">the </w:t>
      </w:r>
      <w:r w:rsidR="006F7F6D" w:rsidRPr="00AA38F0">
        <w:rPr>
          <w:lang w:val="en-US"/>
        </w:rPr>
        <w:t xml:space="preserve">search </w:t>
      </w:r>
      <w:r w:rsidRPr="00AA38F0">
        <w:rPr>
          <w:lang w:val="en-US"/>
        </w:rPr>
        <w:t>ceases</w:t>
      </w:r>
      <w:r w:rsidR="006F7F6D" w:rsidRPr="00AA38F0">
        <w:rPr>
          <w:lang w:val="en-US"/>
        </w:rPr>
        <w:t xml:space="preserve"> and the current result is evaluated against access rights and presented as the final search result.</w:t>
      </w:r>
    </w:p>
    <w:p w14:paraId="4E9D5BCD" w14:textId="7665080F" w:rsidR="006F7F6D" w:rsidRPr="00AA38F0" w:rsidRDefault="006F7F6D" w:rsidP="006F7F6D">
      <w:pPr>
        <w:rPr>
          <w:lang w:val="en-US"/>
        </w:rPr>
      </w:pPr>
      <w:r w:rsidRPr="00AA38F0">
        <w:rPr>
          <w:lang w:val="en-US"/>
        </w:rPr>
        <w:t>A message is display</w:t>
      </w:r>
      <w:r w:rsidR="00E26C0A" w:rsidRPr="00AA38F0">
        <w:rPr>
          <w:lang w:val="en-US"/>
        </w:rPr>
        <w:t>ed</w:t>
      </w:r>
      <w:r w:rsidRPr="00AA38F0">
        <w:rPr>
          <w:lang w:val="en-US"/>
        </w:rPr>
        <w:t xml:space="preserve"> with </w:t>
      </w:r>
      <w:r w:rsidR="00E26C0A" w:rsidRPr="00AA38F0">
        <w:rPr>
          <w:lang w:val="en-US"/>
        </w:rPr>
        <w:t>guidance</w:t>
      </w:r>
      <w:r w:rsidRPr="00AA38F0">
        <w:rPr>
          <w:lang w:val="en-US"/>
        </w:rPr>
        <w:t xml:space="preserve"> on how to proceed to </w:t>
      </w:r>
      <w:r w:rsidR="00E26C0A" w:rsidRPr="00AA38F0">
        <w:rPr>
          <w:lang w:val="en-US"/>
        </w:rPr>
        <w:t xml:space="preserve">obtain </w:t>
      </w:r>
      <w:r w:rsidRPr="00AA38F0">
        <w:rPr>
          <w:lang w:val="en-US"/>
        </w:rPr>
        <w:t>a better search result.</w:t>
      </w:r>
    </w:p>
    <w:p w14:paraId="05D797CD" w14:textId="583F9B65" w:rsidR="00A449BE" w:rsidRPr="00AA38F0" w:rsidRDefault="00A449BE" w:rsidP="006F7F6D">
      <w:pPr>
        <w:rPr>
          <w:lang w:val="en-US"/>
        </w:rPr>
      </w:pPr>
      <w:r w:rsidRPr="00AA38F0">
        <w:rPr>
          <w:lang w:val="en-US"/>
        </w:rPr>
        <w:t xml:space="preserve">While executing a result, Fred </w:t>
      </w:r>
      <w:r w:rsidR="00E26C0A" w:rsidRPr="00AA38F0">
        <w:rPr>
          <w:lang w:val="en-US"/>
        </w:rPr>
        <w:t>displays</w:t>
      </w:r>
      <w:r w:rsidRPr="00AA38F0">
        <w:rPr>
          <w:lang w:val="en-US"/>
        </w:rPr>
        <w:t xml:space="preserve"> multiple messages:</w:t>
      </w:r>
    </w:p>
    <w:p w14:paraId="3AE73C29" w14:textId="39FF4D8D" w:rsidR="00A449BE" w:rsidRPr="00AA38F0" w:rsidRDefault="004879AB" w:rsidP="00A449BE">
      <w:pPr>
        <w:pStyle w:val="ListParagraph"/>
        <w:numPr>
          <w:ilvl w:val="0"/>
          <w:numId w:val="25"/>
        </w:numPr>
        <w:rPr>
          <w:lang w:val="en-US"/>
        </w:rPr>
      </w:pPr>
      <w:r w:rsidRPr="00AA38F0">
        <w:rPr>
          <w:lang w:val="en-US"/>
        </w:rPr>
        <w:t>At the</w:t>
      </w:r>
      <w:r w:rsidR="00E26C0A" w:rsidRPr="00AA38F0">
        <w:rPr>
          <w:lang w:val="en-US"/>
        </w:rPr>
        <w:t xml:space="preserve"> bottom </w:t>
      </w:r>
      <w:r w:rsidRPr="00AA38F0">
        <w:rPr>
          <w:lang w:val="en-US"/>
        </w:rPr>
        <w:t xml:space="preserve">left </w:t>
      </w:r>
      <w:r w:rsidR="00E26C0A" w:rsidRPr="00AA38F0">
        <w:rPr>
          <w:lang w:val="en-US"/>
        </w:rPr>
        <w:t>of the screen</w:t>
      </w:r>
      <w:r w:rsidR="00A449BE" w:rsidRPr="00AA38F0">
        <w:rPr>
          <w:lang w:val="en-US"/>
        </w:rPr>
        <w:t>:</w:t>
      </w:r>
      <w:r w:rsidR="00A449BE" w:rsidRPr="00AA38F0">
        <w:rPr>
          <w:lang w:val="en-US"/>
        </w:rPr>
        <w:br/>
        <w:t>While searching</w:t>
      </w:r>
      <w:r w:rsidR="00A449BE" w:rsidRPr="00AA38F0">
        <w:rPr>
          <w:noProof/>
          <w:lang w:val="en-US" w:eastAsia="en-US"/>
        </w:rPr>
        <w:drawing>
          <wp:inline distT="0" distB="0" distL="0" distR="0" wp14:anchorId="0F3B8479" wp14:editId="7955CEC0">
            <wp:extent cx="5020376" cy="36200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20376" cy="362001"/>
                    </a:xfrm>
                    <a:prstGeom prst="rect">
                      <a:avLst/>
                    </a:prstGeom>
                  </pic:spPr>
                </pic:pic>
              </a:graphicData>
            </a:graphic>
          </wp:inline>
        </w:drawing>
      </w:r>
      <w:r w:rsidR="00A449BE" w:rsidRPr="00AA38F0">
        <w:rPr>
          <w:lang w:val="en-US"/>
        </w:rPr>
        <w:br/>
        <w:t>When result is found</w:t>
      </w:r>
      <w:r w:rsidR="00A449BE" w:rsidRPr="00AA38F0">
        <w:rPr>
          <w:lang w:val="en-US" w:eastAsia="en-GB"/>
        </w:rPr>
        <w:t xml:space="preserve"> </w:t>
      </w:r>
      <w:r w:rsidR="00A449BE" w:rsidRPr="00AA38F0">
        <w:rPr>
          <w:noProof/>
          <w:lang w:val="en-US" w:eastAsia="en-US"/>
        </w:rPr>
        <w:drawing>
          <wp:inline distT="0" distB="0" distL="0" distR="0" wp14:anchorId="6BE98FD0" wp14:editId="7A3F0656">
            <wp:extent cx="5029902" cy="36200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9902" cy="362001"/>
                    </a:xfrm>
                    <a:prstGeom prst="rect">
                      <a:avLst/>
                    </a:prstGeom>
                  </pic:spPr>
                </pic:pic>
              </a:graphicData>
            </a:graphic>
          </wp:inline>
        </w:drawing>
      </w:r>
    </w:p>
    <w:p w14:paraId="53FBBC92" w14:textId="77777777" w:rsidR="00A449BE" w:rsidRPr="00AA38F0" w:rsidRDefault="00A449BE" w:rsidP="00A449BE">
      <w:pPr>
        <w:pStyle w:val="ListParagraph"/>
        <w:numPr>
          <w:ilvl w:val="0"/>
          <w:numId w:val="25"/>
        </w:numPr>
        <w:rPr>
          <w:lang w:val="en-US"/>
        </w:rPr>
      </w:pPr>
      <w:r w:rsidRPr="00AA38F0">
        <w:rPr>
          <w:lang w:val="en-US"/>
        </w:rPr>
        <w:t>In the search tab:</w:t>
      </w:r>
      <w:r w:rsidRPr="00AA38F0">
        <w:rPr>
          <w:lang w:val="en-US"/>
        </w:rPr>
        <w:br/>
        <w:t>While searching</w:t>
      </w:r>
      <w:r w:rsidRPr="00AA38F0">
        <w:rPr>
          <w:lang w:val="en-US"/>
        </w:rPr>
        <w:br/>
      </w:r>
      <w:r w:rsidRPr="00AA38F0">
        <w:rPr>
          <w:noProof/>
          <w:lang w:val="en-US" w:eastAsia="en-US"/>
        </w:rPr>
        <w:drawing>
          <wp:inline distT="0" distB="0" distL="0" distR="0" wp14:anchorId="5EE3011C" wp14:editId="45AE705B">
            <wp:extent cx="1648055" cy="266737"/>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648055" cy="266737"/>
                    </a:xfrm>
                    <a:prstGeom prst="rect">
                      <a:avLst/>
                    </a:prstGeom>
                  </pic:spPr>
                </pic:pic>
              </a:graphicData>
            </a:graphic>
          </wp:inline>
        </w:drawing>
      </w:r>
      <w:r w:rsidRPr="00AA38F0">
        <w:rPr>
          <w:lang w:val="en-US"/>
        </w:rPr>
        <w:br/>
        <w:t>When the result is found</w:t>
      </w:r>
      <w:r w:rsidRPr="00AA38F0">
        <w:rPr>
          <w:lang w:val="en-US"/>
        </w:rPr>
        <w:br/>
      </w:r>
      <w:r w:rsidRPr="00AA38F0">
        <w:rPr>
          <w:noProof/>
          <w:lang w:val="en-US" w:eastAsia="en-US"/>
        </w:rPr>
        <w:drawing>
          <wp:inline distT="0" distB="0" distL="0" distR="0" wp14:anchorId="50191D16" wp14:editId="6E7DC083">
            <wp:extent cx="1752845" cy="2476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752845" cy="247685"/>
                    </a:xfrm>
                    <a:prstGeom prst="rect">
                      <a:avLst/>
                    </a:prstGeom>
                  </pic:spPr>
                </pic:pic>
              </a:graphicData>
            </a:graphic>
          </wp:inline>
        </w:drawing>
      </w:r>
    </w:p>
    <w:p w14:paraId="7B7E1868" w14:textId="57E1DDB2" w:rsidR="00A449BE" w:rsidRPr="00AA38F0" w:rsidRDefault="00E26C0A" w:rsidP="00A449BE">
      <w:pPr>
        <w:rPr>
          <w:lang w:val="en-US"/>
        </w:rPr>
      </w:pPr>
      <w:r w:rsidRPr="00AA38F0">
        <w:rPr>
          <w:lang w:val="en-US"/>
        </w:rPr>
        <w:t xml:space="preserve">If </w:t>
      </w:r>
      <w:r w:rsidR="00A449BE" w:rsidRPr="00AA38F0">
        <w:rPr>
          <w:lang w:val="en-US"/>
        </w:rPr>
        <w:t>you launch a new search while the previous search is still running:</w:t>
      </w:r>
    </w:p>
    <w:p w14:paraId="34FBC832" w14:textId="77777777" w:rsidR="00A3467E" w:rsidRDefault="00A449BE" w:rsidP="00A449BE">
      <w:pPr>
        <w:pStyle w:val="ListParagraph"/>
        <w:numPr>
          <w:ilvl w:val="0"/>
          <w:numId w:val="25"/>
        </w:numPr>
        <w:rPr>
          <w:lang w:val="en-US"/>
        </w:rPr>
      </w:pPr>
      <w:r w:rsidRPr="00AA38F0">
        <w:rPr>
          <w:lang w:val="en-US"/>
        </w:rPr>
        <w:t xml:space="preserve">You will </w:t>
      </w:r>
      <w:r w:rsidR="00E26C0A" w:rsidRPr="00AA38F0">
        <w:rPr>
          <w:lang w:val="en-US"/>
        </w:rPr>
        <w:t xml:space="preserve">receive </w:t>
      </w:r>
      <w:r w:rsidRPr="00AA38F0">
        <w:rPr>
          <w:lang w:val="en-US"/>
        </w:rPr>
        <w:t>a warning message</w:t>
      </w:r>
    </w:p>
    <w:p w14:paraId="2F7B5926" w14:textId="10129C1D" w:rsidR="00A449BE" w:rsidRPr="00AA38F0" w:rsidRDefault="00A449BE" w:rsidP="00A3467E">
      <w:pPr>
        <w:pStyle w:val="ListParagraph"/>
        <w:jc w:val="center"/>
        <w:rPr>
          <w:lang w:val="en-US"/>
        </w:rPr>
      </w:pPr>
      <w:r w:rsidRPr="00AA38F0">
        <w:rPr>
          <w:lang w:val="en-US"/>
        </w:rPr>
        <w:lastRenderedPageBreak/>
        <w:br/>
      </w:r>
      <w:r w:rsidRPr="00AA38F0">
        <w:rPr>
          <w:noProof/>
          <w:lang w:val="en-US" w:eastAsia="en-US"/>
        </w:rPr>
        <w:drawing>
          <wp:inline distT="0" distB="0" distL="0" distR="0" wp14:anchorId="694F5487" wp14:editId="236AB176">
            <wp:extent cx="3225600" cy="1148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25600" cy="1148400"/>
                    </a:xfrm>
                    <a:prstGeom prst="rect">
                      <a:avLst/>
                    </a:prstGeom>
                  </pic:spPr>
                </pic:pic>
              </a:graphicData>
            </a:graphic>
          </wp:inline>
        </w:drawing>
      </w:r>
    </w:p>
    <w:p w14:paraId="2A17DAF3" w14:textId="651DD634" w:rsidR="00A449BE" w:rsidRPr="00AA38F0" w:rsidRDefault="00A449BE" w:rsidP="00A449BE">
      <w:pPr>
        <w:pStyle w:val="ListParagraph"/>
        <w:numPr>
          <w:ilvl w:val="0"/>
          <w:numId w:val="25"/>
        </w:numPr>
        <w:rPr>
          <w:lang w:val="en-US"/>
        </w:rPr>
      </w:pPr>
      <w:r w:rsidRPr="00AA38F0">
        <w:rPr>
          <w:lang w:val="en-US"/>
        </w:rPr>
        <w:t>If you confirm, then the running search will not be cancelled on the server</w:t>
      </w:r>
      <w:r w:rsidR="00E26C0A" w:rsidRPr="00AA38F0">
        <w:rPr>
          <w:lang w:val="en-US"/>
        </w:rPr>
        <w:t>,</w:t>
      </w:r>
      <w:r w:rsidRPr="00AA38F0">
        <w:rPr>
          <w:lang w:val="en-US"/>
        </w:rPr>
        <w:t xml:space="preserve"> but the result will not be presented</w:t>
      </w:r>
      <w:r w:rsidR="00041297" w:rsidRPr="00AA38F0">
        <w:rPr>
          <w:lang w:val="en-US"/>
        </w:rPr>
        <w:t xml:space="preserve"> in Fred</w:t>
      </w:r>
      <w:r w:rsidRPr="00AA38F0">
        <w:rPr>
          <w:lang w:val="en-US"/>
        </w:rPr>
        <w:t>. Instead</w:t>
      </w:r>
      <w:r w:rsidR="00E26C0A" w:rsidRPr="00AA38F0">
        <w:rPr>
          <w:lang w:val="en-US"/>
        </w:rPr>
        <w:t>,</w:t>
      </w:r>
      <w:r w:rsidRPr="00AA38F0">
        <w:rPr>
          <w:lang w:val="en-US"/>
        </w:rPr>
        <w:t xml:space="preserve"> Fred will present the result of the new search.</w:t>
      </w:r>
    </w:p>
    <w:p w14:paraId="4FFE63DF" w14:textId="77777777" w:rsidR="00A53EE4" w:rsidRDefault="00A53EE4">
      <w:pPr>
        <w:spacing w:after="200" w:line="276" w:lineRule="auto"/>
        <w:rPr>
          <w:rFonts w:asciiTheme="majorHAnsi" w:hAnsiTheme="majorHAnsi"/>
          <w:caps/>
          <w:color w:val="5E878F"/>
          <w:spacing w:val="20"/>
          <w:sz w:val="28"/>
          <w:szCs w:val="28"/>
          <w:lang w:val="en-US"/>
        </w:rPr>
      </w:pPr>
      <w:bookmarkStart w:id="123" w:name="_Toc483990968"/>
      <w:r>
        <w:rPr>
          <w:lang w:val="en-US"/>
        </w:rPr>
        <w:br w:type="page"/>
      </w:r>
    </w:p>
    <w:p w14:paraId="70377570" w14:textId="1DAEA50B" w:rsidR="00C76C05" w:rsidRPr="00AA38F0" w:rsidRDefault="00724E08" w:rsidP="00710C34">
      <w:pPr>
        <w:pStyle w:val="Heading2"/>
        <w:rPr>
          <w:lang w:val="en-US"/>
        </w:rPr>
      </w:pPr>
      <w:r w:rsidRPr="00AA38F0">
        <w:rPr>
          <w:lang w:val="en-US"/>
        </w:rPr>
        <w:lastRenderedPageBreak/>
        <w:t>Search in a part of the tree structure</w:t>
      </w:r>
      <w:bookmarkEnd w:id="123"/>
    </w:p>
    <w:p w14:paraId="1AA14FBD" w14:textId="354CDD54" w:rsidR="00D376CD" w:rsidRPr="00AA38F0" w:rsidRDefault="00724E08" w:rsidP="00D376CD">
      <w:pPr>
        <w:rPr>
          <w:lang w:val="en-US"/>
        </w:rPr>
      </w:pPr>
      <w:r w:rsidRPr="00AA38F0">
        <w:rPr>
          <w:lang w:val="en-US"/>
        </w:rPr>
        <w:t xml:space="preserve">If you want to limit </w:t>
      </w:r>
      <w:r w:rsidR="00656E1B" w:rsidRPr="00AA38F0">
        <w:rPr>
          <w:lang w:val="en-US"/>
        </w:rPr>
        <w:t>your</w:t>
      </w:r>
      <w:r w:rsidRPr="00AA38F0">
        <w:rPr>
          <w:lang w:val="en-US"/>
        </w:rPr>
        <w:t xml:space="preserve"> search </w:t>
      </w:r>
      <w:r w:rsidR="0078263A" w:rsidRPr="00AA38F0">
        <w:rPr>
          <w:lang w:val="en-US"/>
        </w:rPr>
        <w:t>to</w:t>
      </w:r>
      <w:r w:rsidRPr="00AA38F0">
        <w:rPr>
          <w:lang w:val="en-US"/>
        </w:rPr>
        <w:t xml:space="preserve"> a part of the </w:t>
      </w:r>
      <w:r w:rsidR="0078263A" w:rsidRPr="00AA38F0">
        <w:rPr>
          <w:lang w:val="en-US"/>
        </w:rPr>
        <w:t>repository</w:t>
      </w:r>
      <w:r w:rsidRPr="00AA38F0">
        <w:rPr>
          <w:lang w:val="en-US"/>
        </w:rPr>
        <w:t>, you can set the folder in which you want to search. The search will be limited to the folder and its subfolders.</w:t>
      </w:r>
    </w:p>
    <w:p w14:paraId="397CB77D" w14:textId="331DCA82" w:rsidR="00656E1B" w:rsidRPr="00AA38F0" w:rsidRDefault="000E44F9" w:rsidP="00CE257A">
      <w:pPr>
        <w:jc w:val="center"/>
        <w:rPr>
          <w:lang w:val="en-US"/>
        </w:rPr>
      </w:pPr>
      <w:r>
        <w:rPr>
          <w:noProof/>
          <w:lang w:val="en-US" w:eastAsia="en-US"/>
        </w:rPr>
        <w:drawing>
          <wp:inline distT="0" distB="0" distL="0" distR="0" wp14:anchorId="61A289FE" wp14:editId="13B188B6">
            <wp:extent cx="5486485" cy="852778"/>
            <wp:effectExtent l="0" t="0" r="0" b="5080"/>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00598" cy="854972"/>
                    </a:xfrm>
                    <a:prstGeom prst="rect">
                      <a:avLst/>
                    </a:prstGeom>
                    <a:noFill/>
                    <a:ln>
                      <a:noFill/>
                    </a:ln>
                  </pic:spPr>
                </pic:pic>
              </a:graphicData>
            </a:graphic>
          </wp:inline>
        </w:drawing>
      </w:r>
    </w:p>
    <w:p w14:paraId="0098083C" w14:textId="0169908F" w:rsidR="005E1784" w:rsidRPr="00AA38F0" w:rsidRDefault="005E1784" w:rsidP="005E1784">
      <w:pPr>
        <w:rPr>
          <w:lang w:val="en-US"/>
        </w:rPr>
      </w:pPr>
      <w:r w:rsidRPr="00AA38F0">
        <w:rPr>
          <w:lang w:val="en-US"/>
        </w:rPr>
        <w:t xml:space="preserve">You can also select the </w:t>
      </w:r>
      <w:r w:rsidR="002B6D45">
        <w:rPr>
          <w:lang w:val="en-US"/>
        </w:rPr>
        <w:t>Favorites</w:t>
      </w:r>
      <w:r w:rsidRPr="00AA38F0">
        <w:rPr>
          <w:lang w:val="en-US"/>
        </w:rPr>
        <w:t xml:space="preserve"> folders as a location.</w:t>
      </w:r>
    </w:p>
    <w:p w14:paraId="6380A6C2" w14:textId="7946D930" w:rsidR="005E1784" w:rsidRPr="00AA38F0" w:rsidRDefault="003A42F6" w:rsidP="00A3467E">
      <w:pPr>
        <w:jc w:val="center"/>
        <w:rPr>
          <w:lang w:val="en-US"/>
        </w:rPr>
      </w:pPr>
      <w:r>
        <w:rPr>
          <w:noProof/>
          <w:lang w:val="en-US" w:eastAsia="en-US"/>
        </w:rPr>
        <w:drawing>
          <wp:inline distT="0" distB="0" distL="0" distR="0" wp14:anchorId="3BAAABB0" wp14:editId="273D28A8">
            <wp:extent cx="2560320" cy="859536"/>
            <wp:effectExtent l="0" t="0" r="0" b="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560320" cy="859536"/>
                    </a:xfrm>
                    <a:prstGeom prst="rect">
                      <a:avLst/>
                    </a:prstGeom>
                    <a:noFill/>
                    <a:ln>
                      <a:noFill/>
                    </a:ln>
                  </pic:spPr>
                </pic:pic>
              </a:graphicData>
            </a:graphic>
          </wp:inline>
        </w:drawing>
      </w:r>
      <w:r w:rsidR="005E1784" w:rsidRPr="00AA38F0">
        <w:rPr>
          <w:noProof/>
          <w:lang w:val="en-US" w:eastAsia="en-US"/>
        </w:rPr>
        <w:drawing>
          <wp:inline distT="0" distB="0" distL="0" distR="0" wp14:anchorId="7DF32F8A" wp14:editId="7573C8FA">
            <wp:extent cx="2602800" cy="874800"/>
            <wp:effectExtent l="19050" t="19050" r="26670" b="209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02800" cy="874800"/>
                    </a:xfrm>
                    <a:prstGeom prst="rect">
                      <a:avLst/>
                    </a:prstGeom>
                    <a:ln>
                      <a:solidFill>
                        <a:schemeClr val="accent1"/>
                      </a:solidFill>
                    </a:ln>
                  </pic:spPr>
                </pic:pic>
              </a:graphicData>
            </a:graphic>
          </wp:inline>
        </w:drawing>
      </w:r>
    </w:p>
    <w:p w14:paraId="598A4CD3" w14:textId="77777777" w:rsidR="00BE2B92" w:rsidRPr="00AA38F0" w:rsidRDefault="004A71B7" w:rsidP="00EF703E">
      <w:pPr>
        <w:pStyle w:val="Heading2"/>
        <w:rPr>
          <w:lang w:val="en-US"/>
        </w:rPr>
      </w:pPr>
      <w:bookmarkStart w:id="124" w:name="_Toc483990969"/>
      <w:r w:rsidRPr="00AA38F0">
        <w:rPr>
          <w:lang w:val="en-US"/>
        </w:rPr>
        <w:t>Saved Search</w:t>
      </w:r>
      <w:bookmarkEnd w:id="124"/>
    </w:p>
    <w:p w14:paraId="29B2129F" w14:textId="3905C0D6" w:rsidR="004A71B7" w:rsidRPr="00AA38F0" w:rsidRDefault="00982994" w:rsidP="004A71B7">
      <w:pPr>
        <w:spacing w:after="0" w:line="255" w:lineRule="atLeast"/>
        <w:rPr>
          <w:lang w:val="en-US"/>
        </w:rPr>
      </w:pPr>
      <w:r w:rsidRPr="00AA38F0">
        <w:rPr>
          <w:lang w:val="en-US"/>
        </w:rPr>
        <w:t>You can</w:t>
      </w:r>
      <w:r w:rsidR="004A71B7" w:rsidRPr="00AA38F0">
        <w:rPr>
          <w:lang w:val="en-US"/>
        </w:rPr>
        <w:t xml:space="preserve"> save your current search by clicking on the star icon next to the search tab, usually in the upper right corner of the User Interface. </w:t>
      </w:r>
      <w:r w:rsidR="00E00BD4" w:rsidRPr="00AA38F0">
        <w:rPr>
          <w:lang w:val="en-US"/>
        </w:rPr>
        <w:t xml:space="preserve">This enables you to quickly perform the same </w:t>
      </w:r>
      <w:r w:rsidR="004A71B7" w:rsidRPr="00AA38F0">
        <w:rPr>
          <w:lang w:val="en-US"/>
        </w:rPr>
        <w:t xml:space="preserve">search again in the future. </w:t>
      </w:r>
    </w:p>
    <w:p w14:paraId="2F811AAE" w14:textId="77777777" w:rsidR="00796499" w:rsidRPr="00AA38F0" w:rsidRDefault="00796499" w:rsidP="004A71B7">
      <w:pPr>
        <w:spacing w:after="0" w:line="255" w:lineRule="atLeast"/>
        <w:rPr>
          <w:rFonts w:ascii="Arial" w:eastAsia="Times New Roman" w:hAnsi="Arial" w:cs="Arial"/>
          <w:color w:val="000000"/>
          <w:sz w:val="20"/>
          <w:lang w:val="en-US" w:eastAsia="nl-BE"/>
        </w:rPr>
      </w:pPr>
    </w:p>
    <w:p w14:paraId="06E9528A" w14:textId="2E68B4BF" w:rsidR="00BE2B92" w:rsidRPr="00AA38F0" w:rsidRDefault="00313CE7" w:rsidP="00EF703E">
      <w:pPr>
        <w:spacing w:after="0" w:line="255" w:lineRule="atLeast"/>
        <w:jc w:val="center"/>
        <w:rPr>
          <w:rFonts w:ascii="Arial" w:eastAsia="Times New Roman" w:hAnsi="Arial" w:cs="Arial"/>
          <w:color w:val="000000"/>
          <w:sz w:val="20"/>
          <w:lang w:val="en-US" w:eastAsia="nl-BE"/>
        </w:rPr>
      </w:pPr>
      <w:r w:rsidRPr="00AA38F0">
        <w:rPr>
          <w:noProof/>
          <w:lang w:val="en-US" w:eastAsia="en-US"/>
        </w:rPr>
        <w:drawing>
          <wp:inline distT="0" distB="0" distL="0" distR="0" wp14:anchorId="75F204CB" wp14:editId="60AEE830">
            <wp:extent cx="1508080" cy="1555420"/>
            <wp:effectExtent l="19050" t="19050" r="16510" b="260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537325" cy="1585583"/>
                    </a:xfrm>
                    <a:prstGeom prst="rect">
                      <a:avLst/>
                    </a:prstGeom>
                    <a:ln>
                      <a:solidFill>
                        <a:schemeClr val="accent1"/>
                      </a:solidFill>
                    </a:ln>
                  </pic:spPr>
                </pic:pic>
              </a:graphicData>
            </a:graphic>
          </wp:inline>
        </w:drawing>
      </w:r>
      <w:r w:rsidR="001A7ACC" w:rsidRPr="00AA38F0">
        <w:rPr>
          <w:rFonts w:ascii="Arial" w:eastAsia="Times New Roman" w:hAnsi="Arial" w:cs="Arial"/>
          <w:color w:val="000000"/>
          <w:sz w:val="20"/>
          <w:lang w:val="en-US" w:eastAsia="nl-BE"/>
        </w:rPr>
        <w:t xml:space="preserve"> </w:t>
      </w:r>
      <w:r w:rsidR="00455D1E" w:rsidRPr="00AA38F0">
        <w:rPr>
          <w:rFonts w:ascii="Arial" w:eastAsia="Times New Roman" w:hAnsi="Arial" w:cs="Arial"/>
          <w:color w:val="000000"/>
          <w:sz w:val="20"/>
          <w:lang w:val="en-US" w:eastAsia="nl-BE"/>
        </w:rPr>
        <w:tab/>
      </w:r>
      <w:r w:rsidR="00EE5AE7">
        <w:rPr>
          <w:noProof/>
        </w:rPr>
        <w:drawing>
          <wp:inline distT="0" distB="0" distL="0" distR="0" wp14:anchorId="01EADBCE" wp14:editId="62229D75">
            <wp:extent cx="2750024" cy="12800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67080" cy="1287950"/>
                    </a:xfrm>
                    <a:prstGeom prst="rect">
                      <a:avLst/>
                    </a:prstGeom>
                  </pic:spPr>
                </pic:pic>
              </a:graphicData>
            </a:graphic>
          </wp:inline>
        </w:drawing>
      </w:r>
    </w:p>
    <w:p w14:paraId="40103CFE" w14:textId="77777777" w:rsidR="00BE2B92" w:rsidRPr="00AA38F0" w:rsidRDefault="00BE2B92" w:rsidP="00EF703E">
      <w:pPr>
        <w:spacing w:after="0" w:line="255" w:lineRule="atLeast"/>
        <w:jc w:val="center"/>
        <w:rPr>
          <w:rFonts w:ascii="Arial" w:eastAsia="Times New Roman" w:hAnsi="Arial" w:cs="Arial"/>
          <w:color w:val="000000"/>
          <w:sz w:val="20"/>
          <w:lang w:val="en-US" w:eastAsia="nl-BE"/>
        </w:rPr>
      </w:pPr>
    </w:p>
    <w:p w14:paraId="52F3DB20" w14:textId="77777777" w:rsidR="00A53EE4" w:rsidRDefault="00A53EE4">
      <w:pPr>
        <w:spacing w:after="200" w:line="276" w:lineRule="auto"/>
        <w:rPr>
          <w:rFonts w:asciiTheme="majorHAnsi" w:hAnsiTheme="majorHAnsi"/>
          <w:caps/>
          <w:color w:val="5E878F"/>
          <w:spacing w:val="20"/>
          <w:sz w:val="28"/>
          <w:szCs w:val="28"/>
          <w:lang w:val="en-US" w:eastAsia="nl-BE"/>
        </w:rPr>
      </w:pPr>
      <w:bookmarkStart w:id="125" w:name="_Toc483990970"/>
      <w:r>
        <w:rPr>
          <w:lang w:val="en-US" w:eastAsia="nl-BE"/>
        </w:rPr>
        <w:br w:type="page"/>
      </w:r>
    </w:p>
    <w:p w14:paraId="4A00B357" w14:textId="1E94F125" w:rsidR="00BE2B92" w:rsidRPr="00AA38F0" w:rsidRDefault="00796499" w:rsidP="00EF703E">
      <w:pPr>
        <w:pStyle w:val="Heading2"/>
        <w:rPr>
          <w:lang w:val="en-US" w:eastAsia="nl-BE"/>
        </w:rPr>
      </w:pPr>
      <w:r w:rsidRPr="00AA38F0">
        <w:rPr>
          <w:lang w:val="en-US" w:eastAsia="nl-BE"/>
        </w:rPr>
        <w:lastRenderedPageBreak/>
        <w:t>Preview your search</w:t>
      </w:r>
      <w:bookmarkEnd w:id="125"/>
    </w:p>
    <w:p w14:paraId="17ECECFF" w14:textId="0D238664" w:rsidR="00D16FA4" w:rsidRPr="00AA38F0" w:rsidRDefault="00D16FA4" w:rsidP="00D16FA4">
      <w:pPr>
        <w:spacing w:after="0" w:line="255" w:lineRule="atLeast"/>
        <w:rPr>
          <w:lang w:val="en-US"/>
        </w:rPr>
      </w:pPr>
      <w:r w:rsidRPr="00AA38F0">
        <w:rPr>
          <w:lang w:val="en-US"/>
        </w:rPr>
        <w:t>When you select a document displayed in the result list of a search, the metadata is shown directly in the metadata pane as well as a preview of the selected file.</w:t>
      </w:r>
    </w:p>
    <w:p w14:paraId="774CA4B0" w14:textId="77777777" w:rsidR="00BE2B92" w:rsidRPr="00AA38F0" w:rsidRDefault="00BE2B92" w:rsidP="00EF703E">
      <w:pPr>
        <w:rPr>
          <w:lang w:val="en-US" w:eastAsia="nl-BE"/>
        </w:rPr>
      </w:pPr>
    </w:p>
    <w:p w14:paraId="5256DAAA" w14:textId="346BBDEC" w:rsidR="00BE2B92" w:rsidRPr="00AA38F0" w:rsidRDefault="003354CD" w:rsidP="00EF703E">
      <w:pPr>
        <w:jc w:val="center"/>
        <w:rPr>
          <w:lang w:val="en-US" w:eastAsia="nl-BE"/>
        </w:rPr>
      </w:pPr>
      <w:r>
        <w:rPr>
          <w:noProof/>
          <w:lang w:val="en-US" w:eastAsia="nl-BE"/>
        </w:rPr>
        <w:drawing>
          <wp:inline distT="0" distB="0" distL="0" distR="0" wp14:anchorId="0CE7ED1E" wp14:editId="156A298B">
            <wp:extent cx="4421960" cy="2793724"/>
            <wp:effectExtent l="152400" t="152400" r="360045" b="368935"/>
            <wp:docPr id="42" name="Picture 42" descr="C:\Users\Deyan Atanasov\AppData\Local\Microsoft\Windows\INetCache\Content.Word\Pic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25674" cy="2796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4392E28" w14:textId="3309311C" w:rsidR="00DC7EE2" w:rsidRPr="00AA38F0" w:rsidRDefault="00724E08" w:rsidP="00710C34">
      <w:pPr>
        <w:pStyle w:val="Heading2"/>
        <w:rPr>
          <w:lang w:val="en-US"/>
        </w:rPr>
      </w:pPr>
      <w:bookmarkStart w:id="126" w:name="_Toc483990971"/>
      <w:r w:rsidRPr="00AA38F0">
        <w:rPr>
          <w:lang w:val="en-US"/>
        </w:rPr>
        <w:t>Grouping on metadata values</w:t>
      </w:r>
      <w:bookmarkEnd w:id="126"/>
    </w:p>
    <w:p w14:paraId="10AC7DAA" w14:textId="5FC4E179" w:rsidR="00D62B2E" w:rsidRPr="00AA38F0" w:rsidRDefault="00724E08" w:rsidP="00D62B2E">
      <w:pPr>
        <w:rPr>
          <w:lang w:val="en-US"/>
        </w:rPr>
      </w:pPr>
      <w:r w:rsidRPr="00AA38F0">
        <w:rPr>
          <w:lang w:val="en-US"/>
        </w:rPr>
        <w:t>You can group the search results on the values in one metadata field. Right click o</w:t>
      </w:r>
      <w:r w:rsidR="00DD4A67" w:rsidRPr="00AA38F0">
        <w:rPr>
          <w:lang w:val="en-US"/>
        </w:rPr>
        <w:t>n the column header and select “</w:t>
      </w:r>
      <w:r w:rsidRPr="00AA38F0">
        <w:rPr>
          <w:lang w:val="en-US"/>
        </w:rPr>
        <w:t>Group by</w:t>
      </w:r>
      <w:r w:rsidR="00DD4A67" w:rsidRPr="00AA38F0">
        <w:rPr>
          <w:lang w:val="en-US"/>
        </w:rPr>
        <w:t>”</w:t>
      </w:r>
      <w:r w:rsidRPr="00AA38F0">
        <w:rPr>
          <w:lang w:val="en-US"/>
        </w:rPr>
        <w:t>.</w:t>
      </w:r>
    </w:p>
    <w:p w14:paraId="445DA106" w14:textId="7FD1AF3F" w:rsidR="00B5401D" w:rsidRPr="00AA38F0" w:rsidRDefault="00B5401D" w:rsidP="00D62B2E">
      <w:pPr>
        <w:rPr>
          <w:lang w:val="en-US"/>
        </w:rPr>
      </w:pPr>
      <w:r w:rsidRPr="00AA38F0">
        <w:rPr>
          <w:lang w:val="en-US"/>
        </w:rPr>
        <w:t>Remove the grouping by deselecting the metadata field in the list.</w:t>
      </w:r>
    </w:p>
    <w:p w14:paraId="56F73AD8" w14:textId="7A85A805" w:rsidR="00173C94" w:rsidRPr="00AA38F0" w:rsidRDefault="00A00B16" w:rsidP="00FD6282">
      <w:pPr>
        <w:jc w:val="center"/>
        <w:rPr>
          <w:lang w:val="en-US"/>
        </w:rPr>
      </w:pPr>
      <w:r w:rsidRPr="00A00B16">
        <w:rPr>
          <w:noProof/>
        </w:rPr>
        <mc:AlternateContent>
          <mc:Choice Requires="wpg">
            <w:drawing>
              <wp:inline distT="0" distB="0" distL="0" distR="0" wp14:anchorId="599319BB" wp14:editId="45FBF4E4">
                <wp:extent cx="5588758" cy="2729552"/>
                <wp:effectExtent l="152400" t="114300" r="354965" b="356870"/>
                <wp:docPr id="44" name="Group 103"/>
                <wp:cNvGraphicFramePr/>
                <a:graphic xmlns:a="http://schemas.openxmlformats.org/drawingml/2006/main">
                  <a:graphicData uri="http://schemas.microsoft.com/office/word/2010/wordprocessingGroup">
                    <wpg:wgp>
                      <wpg:cNvGrpSpPr/>
                      <wpg:grpSpPr>
                        <a:xfrm>
                          <a:off x="0" y="0"/>
                          <a:ext cx="5588758" cy="2729552"/>
                          <a:chOff x="0" y="0"/>
                          <a:chExt cx="6192520" cy="3319916"/>
                        </a:xfrm>
                      </wpg:grpSpPr>
                      <wps:wsp>
                        <wps:cNvPr id="45" name="Rectangle 45"/>
                        <wps:cNvSpPr/>
                        <wps:spPr>
                          <a:xfrm>
                            <a:off x="513276" y="0"/>
                            <a:ext cx="167052" cy="103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Picture 46"/>
                          <pic:cNvPicPr/>
                        </pic:nvPicPr>
                        <pic:blipFill>
                          <a:blip r:embed="rId181">
                            <a:extLst>
                              <a:ext uri="{28A0092B-C50C-407E-A947-70E740481C1C}">
                                <a14:useLocalDpi xmlns:a14="http://schemas.microsoft.com/office/drawing/2010/main" val="0"/>
                              </a:ext>
                            </a:extLst>
                          </a:blip>
                          <a:stretch>
                            <a:fillRect/>
                          </a:stretch>
                        </pic:blipFill>
                        <pic:spPr>
                          <a:xfrm>
                            <a:off x="0" y="51571"/>
                            <a:ext cx="6192520" cy="3268345"/>
                          </a:xfrm>
                          <a:prstGeom prst="rect">
                            <a:avLst/>
                          </a:prstGeom>
                          <a:ln>
                            <a:noFill/>
                          </a:ln>
                          <a:effectLst>
                            <a:outerShdw blurRad="292100" dist="139700" dir="2700000" algn="tl" rotWithShape="0">
                              <a:srgbClr val="333333">
                                <a:alpha val="65000"/>
                              </a:srgbClr>
                            </a:outerShdw>
                          </a:effectLst>
                        </pic:spPr>
                      </pic:pic>
                      <wps:wsp>
                        <wps:cNvPr id="47" name="Rectangle 47"/>
                        <wps:cNvSpPr/>
                        <wps:spPr>
                          <a:xfrm>
                            <a:off x="17585" y="100871"/>
                            <a:ext cx="121530" cy="104358"/>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descr="Image result for fred alfresco logo"/>
                          <pic:cNvPicPr/>
                        </pic:nvPicPr>
                        <pic:blipFill rotWithShape="1">
                          <a:blip r:embed="rId182">
                            <a:extLst>
                              <a:ext uri="{28A0092B-C50C-407E-A947-70E740481C1C}">
                                <a14:useLocalDpi xmlns:a14="http://schemas.microsoft.com/office/drawing/2010/main" val="0"/>
                              </a:ext>
                            </a:extLst>
                          </a:blip>
                          <a:srcRect l="40303" t="21962" r="31991" b="21228"/>
                          <a:stretch/>
                        </pic:blipFill>
                        <pic:spPr bwMode="auto">
                          <a:xfrm>
                            <a:off x="35707" y="87025"/>
                            <a:ext cx="85286" cy="93100"/>
                          </a:xfrm>
                          <a:prstGeom prst="rect">
                            <a:avLst/>
                          </a:prstGeom>
                          <a:ln>
                            <a:noFill/>
                          </a:ln>
                          <a:effectLst>
                            <a:outerShdw blurRad="292100" dist="139700" dir="2700000" algn="tl" rotWithShape="0">
                              <a:srgbClr val="333333">
                                <a:alpha val="65000"/>
                              </a:srgbClr>
                            </a:outerShdw>
                          </a:effectLst>
                          <a:extLst/>
                        </pic:spPr>
                      </pic:pic>
                      <wps:wsp>
                        <wps:cNvPr id="49" name="Rectangle 49"/>
                        <wps:cNvSpPr/>
                        <wps:spPr>
                          <a:xfrm>
                            <a:off x="689120" y="644844"/>
                            <a:ext cx="109417" cy="703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Picture 50" descr="Image result for fred alfresco logo"/>
                          <pic:cNvPicPr/>
                        </pic:nvPicPr>
                        <pic:blipFill rotWithShape="1">
                          <a:blip r:embed="rId182">
                            <a:extLst>
                              <a:ext uri="{28A0092B-C50C-407E-A947-70E740481C1C}">
                                <a14:useLocalDpi xmlns:a14="http://schemas.microsoft.com/office/drawing/2010/main" val="0"/>
                              </a:ext>
                            </a:extLst>
                          </a:blip>
                          <a:srcRect l="40303" t="21962" r="31991" b="21228"/>
                          <a:stretch/>
                        </pic:blipFill>
                        <pic:spPr bwMode="auto">
                          <a:xfrm>
                            <a:off x="713251" y="644844"/>
                            <a:ext cx="85286" cy="93100"/>
                          </a:xfrm>
                          <a:prstGeom prst="rect">
                            <a:avLst/>
                          </a:prstGeom>
                          <a:ln>
                            <a:noFill/>
                          </a:ln>
                          <a:effectLst>
                            <a:outerShdw blurRad="292100" dist="139700" dir="2700000" algn="tl" rotWithShape="0">
                              <a:srgbClr val="333333">
                                <a:alpha val="65000"/>
                              </a:srgbClr>
                            </a:outerShdw>
                          </a:effectLst>
                          <a:extLst/>
                        </pic:spPr>
                      </pic:pic>
                    </wpg:wgp>
                  </a:graphicData>
                </a:graphic>
              </wp:inline>
            </w:drawing>
          </mc:Choice>
          <mc:Fallback>
            <w:pict>
              <v:group w14:anchorId="798AA434" id="Group 103" o:spid="_x0000_s1026" style="width:440.05pt;height:214.95pt;mso-position-horizontal-relative:char;mso-position-vertical-relative:line" coordsize="61925,33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">
                <v:rect id="Rectangle 45" o:spid="_x0000_s1027" style="position:absolute;left:5132;width:1671;height:1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" fillcolor="white [3212]" stroked="f" strokeweight="1.5pt"/>
                <v:shape id="Picture 46" o:spid="_x0000_s1028" type="#_x0000_t75" style="position:absolute;top:515;width:61925;height:32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">
                  <v:imagedata r:id="rId186" o:title=""/>
                  <v:shadow on="t" color="#333" opacity="42598f" origin="-.5,-.5" offset="2.74397mm,2.74397mm"/>
                </v:shape>
                <v:rect id="Rectangle 47" o:spid="_x0000_s1029" style="position:absolute;left:175;top:1008;width:1216;height: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" fillcolor="#e9f0f6 [660]" stroked="f" strokeweight="1.5pt"/>
                <v:shape id="Picture 48" o:spid="_x0000_s1030" type="#_x0000_t75" alt="Image result for fred alfresco logo" style="position:absolute;left:357;top:870;width:852;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">
                  <v:imagedata r:id="rId187" o:title="Image result for fred alfresco logo" croptop="14393f" cropbottom="13912f" cropleft="26413f" cropright="20966f"/>
                  <v:shadow on="t" color="#333" opacity="42598f" origin="-.5,-.5" offset="2.74397mm,2.74397mm"/>
                </v:shape>
                <v:rect id="Rectangle 49" o:spid="_x0000_s1031" style="position:absolute;left:6891;top:6448;width:1094;height: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" fillcolor="white [3212]" strokecolor="white [3212]" strokeweight="1.5pt"/>
                <v:shape id="Picture 50" o:spid="_x0000_s1032" type="#_x0000_t75" alt="Image result for fred alfresco logo" style="position:absolute;left:7132;top:6448;width:853;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">
                  <v:imagedata r:id="rId187" o:title="Image result for fred alfresco logo" croptop="14393f" cropbottom="13912f" cropleft="26413f" cropright="20966f"/>
                  <v:shadow on="t" color="#333" opacity="42598f" origin="-.5,-.5" offset="2.74397mm,2.74397mm"/>
                </v:shape>
                <w10:anchorlock/>
              </v:group>
            </w:pict>
          </mc:Fallback>
        </mc:AlternateContent>
      </w:r>
    </w:p>
    <w:p w14:paraId="65995E3D" w14:textId="0685F0BD" w:rsidR="00DC7EE2" w:rsidRPr="00AA38F0" w:rsidRDefault="00E063FA" w:rsidP="00710C34">
      <w:pPr>
        <w:pStyle w:val="Heading2"/>
        <w:rPr>
          <w:lang w:val="en-US"/>
        </w:rPr>
      </w:pPr>
      <w:bookmarkStart w:id="127" w:name="_Toc483990972"/>
      <w:r w:rsidRPr="00AA38F0">
        <w:rPr>
          <w:lang w:val="en-US"/>
        </w:rPr>
        <w:lastRenderedPageBreak/>
        <w:t>Open file location</w:t>
      </w:r>
      <w:bookmarkEnd w:id="127"/>
    </w:p>
    <w:p w14:paraId="47C127F8" w14:textId="1B90B30D" w:rsidR="00915B86" w:rsidRPr="00AA38F0" w:rsidRDefault="00724E08" w:rsidP="00936401">
      <w:pPr>
        <w:rPr>
          <w:lang w:val="en-US"/>
        </w:rPr>
      </w:pPr>
      <w:r w:rsidRPr="00AA38F0">
        <w:rPr>
          <w:lang w:val="en-US"/>
        </w:rPr>
        <w:t>The search result is s</w:t>
      </w:r>
      <w:r w:rsidR="00DD4A67" w:rsidRPr="00AA38F0">
        <w:rPr>
          <w:lang w:val="en-US"/>
        </w:rPr>
        <w:t xml:space="preserve">hown in a list view. </w:t>
      </w:r>
      <w:r w:rsidR="00530F1E" w:rsidRPr="00AA38F0">
        <w:rPr>
          <w:lang w:val="en-US"/>
        </w:rPr>
        <w:t xml:space="preserve">Many </w:t>
      </w:r>
      <w:r w:rsidR="00051936" w:rsidRPr="00AA38F0">
        <w:rPr>
          <w:lang w:val="en-US"/>
        </w:rPr>
        <w:t>of the file commands ar</w:t>
      </w:r>
      <w:r w:rsidR="00936401" w:rsidRPr="00AA38F0">
        <w:rPr>
          <w:lang w:val="en-US"/>
        </w:rPr>
        <w:t xml:space="preserve">e available in the </w:t>
      </w:r>
      <w:r w:rsidR="00F643B7" w:rsidRPr="00AA38F0">
        <w:rPr>
          <w:lang w:val="en-US"/>
        </w:rPr>
        <w:t>S</w:t>
      </w:r>
      <w:r w:rsidR="00936401" w:rsidRPr="00AA38F0">
        <w:rPr>
          <w:lang w:val="en-US"/>
        </w:rPr>
        <w:t>earch pane.</w:t>
      </w:r>
    </w:p>
    <w:p w14:paraId="58273ED1" w14:textId="0A4473BD" w:rsidR="00051936" w:rsidRPr="00AA38F0" w:rsidRDefault="00051936" w:rsidP="00051936">
      <w:pPr>
        <w:rPr>
          <w:lang w:val="en-US"/>
        </w:rPr>
      </w:pPr>
      <w:r w:rsidRPr="00AA38F0">
        <w:rPr>
          <w:lang w:val="en-US"/>
        </w:rPr>
        <w:t>Clicking “Open File Location” will show you the folder or file selected in the tree structure. This will allow you</w:t>
      </w:r>
      <w:r w:rsidR="00F643B7" w:rsidRPr="00AA38F0">
        <w:rPr>
          <w:lang w:val="en-US"/>
        </w:rPr>
        <w:t>,</w:t>
      </w:r>
      <w:r w:rsidRPr="00AA38F0">
        <w:rPr>
          <w:lang w:val="en-US"/>
        </w:rPr>
        <w:t xml:space="preserve"> for example</w:t>
      </w:r>
      <w:r w:rsidR="00F643B7" w:rsidRPr="00AA38F0">
        <w:rPr>
          <w:lang w:val="en-US"/>
        </w:rPr>
        <w:t>,</w:t>
      </w:r>
      <w:r w:rsidRPr="00AA38F0">
        <w:rPr>
          <w:lang w:val="en-US"/>
        </w:rPr>
        <w:t xml:space="preserve"> to find </w:t>
      </w:r>
      <w:r w:rsidR="00F643B7" w:rsidRPr="00AA38F0">
        <w:rPr>
          <w:lang w:val="en-US"/>
        </w:rPr>
        <w:t>a</w:t>
      </w:r>
      <w:r w:rsidRPr="00AA38F0">
        <w:rPr>
          <w:lang w:val="en-US"/>
        </w:rPr>
        <w:t xml:space="preserve"> folder in which you have put a file</w:t>
      </w:r>
      <w:r w:rsidR="00F643B7" w:rsidRPr="00AA38F0">
        <w:rPr>
          <w:lang w:val="en-US"/>
        </w:rPr>
        <w:t>,</w:t>
      </w:r>
      <w:r w:rsidRPr="00AA38F0">
        <w:rPr>
          <w:lang w:val="en-US"/>
        </w:rPr>
        <w:t xml:space="preserve"> and add a new file to the same folder.</w:t>
      </w:r>
    </w:p>
    <w:p w14:paraId="74A1BD13" w14:textId="312B396A" w:rsidR="002D5DD8" w:rsidRPr="00AA38F0" w:rsidRDefault="008C58C7" w:rsidP="00EF3C7B">
      <w:pPr>
        <w:jc w:val="center"/>
        <w:rPr>
          <w:lang w:val="en-US"/>
        </w:rPr>
      </w:pPr>
      <w:r>
        <w:rPr>
          <w:noProof/>
          <w:lang w:val="en-US" w:eastAsia="en-US"/>
        </w:rPr>
        <w:drawing>
          <wp:inline distT="0" distB="0" distL="0" distR="0" wp14:anchorId="20B4F81F" wp14:editId="3C856487">
            <wp:extent cx="1971675" cy="666750"/>
            <wp:effectExtent l="19050" t="19050" r="28575" b="190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pic:spPr>
                </pic:pic>
              </a:graphicData>
            </a:graphic>
          </wp:inline>
        </w:drawing>
      </w:r>
      <w:r w:rsidR="002D6678" w:rsidRPr="00AA38F0">
        <w:rPr>
          <w:lang w:val="en-US" w:eastAsia="nl-BE"/>
        </w:rPr>
        <w:t xml:space="preserve"> </w:t>
      </w:r>
    </w:p>
    <w:p w14:paraId="6E639BEB" w14:textId="77777777" w:rsidR="00445081" w:rsidRDefault="00445081">
      <w:pPr>
        <w:spacing w:after="200" w:line="276" w:lineRule="auto"/>
        <w:rPr>
          <w:rFonts w:asciiTheme="majorHAnsi" w:hAnsiTheme="majorHAnsi"/>
          <w:caps/>
          <w:color w:val="416C75"/>
          <w:sz w:val="32"/>
          <w:szCs w:val="32"/>
          <w:lang w:val="en-US"/>
        </w:rPr>
      </w:pPr>
      <w:bookmarkStart w:id="128" w:name="_Toc483990973"/>
      <w:r>
        <w:rPr>
          <w:lang w:val="en-US"/>
        </w:rPr>
        <w:br w:type="page"/>
      </w:r>
    </w:p>
    <w:p w14:paraId="7BDF8A58" w14:textId="2CEF2B79" w:rsidR="008117A0" w:rsidRPr="00AA38F0" w:rsidRDefault="008117A0" w:rsidP="008117A0">
      <w:pPr>
        <w:pStyle w:val="Heading1"/>
        <w:rPr>
          <w:lang w:val="en-US"/>
        </w:rPr>
      </w:pPr>
      <w:r w:rsidRPr="00AA38F0">
        <w:rPr>
          <w:lang w:val="en-US"/>
        </w:rPr>
        <w:lastRenderedPageBreak/>
        <w:t>Workflow</w:t>
      </w:r>
      <w:bookmarkEnd w:id="128"/>
    </w:p>
    <w:p w14:paraId="49CB4954" w14:textId="67377EBF" w:rsidR="008117A0" w:rsidRPr="00B705B4" w:rsidRDefault="008117A0" w:rsidP="008117A0">
      <w:pPr>
        <w:pStyle w:val="Heading2"/>
        <w:rPr>
          <w:lang w:val="en-US"/>
        </w:rPr>
      </w:pPr>
      <w:bookmarkStart w:id="129" w:name="_Toc483990974"/>
      <w:r w:rsidRPr="00B705B4">
        <w:rPr>
          <w:lang w:val="en-US"/>
        </w:rPr>
        <w:t>Start</w:t>
      </w:r>
      <w:r w:rsidR="007A52F3" w:rsidRPr="00B705B4">
        <w:rPr>
          <w:lang w:val="en-US"/>
        </w:rPr>
        <w:t>ing</w:t>
      </w:r>
      <w:r w:rsidRPr="00B705B4">
        <w:rPr>
          <w:lang w:val="en-US"/>
        </w:rPr>
        <w:t xml:space="preserve"> a workflow</w:t>
      </w:r>
      <w:bookmarkEnd w:id="129"/>
    </w:p>
    <w:p w14:paraId="16C902FF" w14:textId="77A72D8C" w:rsidR="00B01581" w:rsidRPr="00AA38F0" w:rsidRDefault="007A52F3" w:rsidP="007A52F3">
      <w:pPr>
        <w:rPr>
          <w:lang w:val="en-US"/>
        </w:rPr>
      </w:pPr>
      <w:r w:rsidRPr="00AA38F0">
        <w:rPr>
          <w:lang w:val="en-US"/>
        </w:rPr>
        <w:t xml:space="preserve">In the </w:t>
      </w:r>
      <w:r w:rsidR="00B01581" w:rsidRPr="00AA38F0">
        <w:rPr>
          <w:lang w:val="en-US"/>
        </w:rPr>
        <w:t>repository</w:t>
      </w:r>
      <w:r w:rsidR="00D87D28" w:rsidRPr="00AA38F0">
        <w:rPr>
          <w:lang w:val="en-US"/>
        </w:rPr>
        <w:t>,</w:t>
      </w:r>
      <w:r w:rsidRPr="00AA38F0">
        <w:rPr>
          <w:lang w:val="en-US"/>
        </w:rPr>
        <w:t xml:space="preserve"> you can </w:t>
      </w:r>
      <w:r w:rsidR="009557C8" w:rsidRPr="00AA38F0">
        <w:rPr>
          <w:lang w:val="en-US"/>
        </w:rPr>
        <w:t>launch</w:t>
      </w:r>
      <w:r w:rsidRPr="00AA38F0">
        <w:rPr>
          <w:lang w:val="en-US"/>
        </w:rPr>
        <w:t xml:space="preserve"> a workflow </w:t>
      </w:r>
      <w:r w:rsidR="009557C8" w:rsidRPr="00AA38F0">
        <w:rPr>
          <w:lang w:val="en-US"/>
        </w:rPr>
        <w:t>from</w:t>
      </w:r>
      <w:r w:rsidRPr="00AA38F0">
        <w:rPr>
          <w:lang w:val="en-US"/>
        </w:rPr>
        <w:t xml:space="preserve"> one or more </w:t>
      </w:r>
      <w:r w:rsidR="009557C8" w:rsidRPr="00AA38F0">
        <w:rPr>
          <w:lang w:val="en-US"/>
        </w:rPr>
        <w:t xml:space="preserve">selected </w:t>
      </w:r>
      <w:r w:rsidRPr="00AA38F0">
        <w:rPr>
          <w:lang w:val="en-US"/>
        </w:rPr>
        <w:t>content items</w:t>
      </w:r>
      <w:r w:rsidR="00B01581" w:rsidRPr="00AA38F0">
        <w:rPr>
          <w:lang w:val="en-US"/>
        </w:rPr>
        <w:t>, whether</w:t>
      </w:r>
      <w:r w:rsidR="00D87D28" w:rsidRPr="00AA38F0">
        <w:rPr>
          <w:lang w:val="en-US"/>
        </w:rPr>
        <w:t xml:space="preserve"> they are</w:t>
      </w:r>
      <w:r w:rsidR="00B01581" w:rsidRPr="00AA38F0">
        <w:rPr>
          <w:lang w:val="en-US"/>
        </w:rPr>
        <w:t xml:space="preserve"> files or folders</w:t>
      </w:r>
      <w:r w:rsidRPr="00AA38F0">
        <w:rPr>
          <w:lang w:val="en-US"/>
        </w:rPr>
        <w:t>. Starting a workflow generates a workflow task</w:t>
      </w:r>
      <w:r w:rsidR="00B01581" w:rsidRPr="00AA38F0">
        <w:rPr>
          <w:lang w:val="en-US"/>
        </w:rPr>
        <w:t xml:space="preserve"> for the </w:t>
      </w:r>
      <w:r w:rsidR="00D87D28" w:rsidRPr="00AA38F0">
        <w:rPr>
          <w:lang w:val="en-US"/>
        </w:rPr>
        <w:t xml:space="preserve">users </w:t>
      </w:r>
      <w:r w:rsidR="00B01581" w:rsidRPr="00AA38F0">
        <w:rPr>
          <w:lang w:val="en-US"/>
        </w:rPr>
        <w:t>assigned to the task</w:t>
      </w:r>
      <w:r w:rsidRPr="00AA38F0">
        <w:rPr>
          <w:lang w:val="en-US"/>
        </w:rPr>
        <w:t>.</w:t>
      </w:r>
    </w:p>
    <w:p w14:paraId="38849E32" w14:textId="012849D1" w:rsidR="007A52F3" w:rsidRPr="00AA38F0" w:rsidRDefault="00D6780A" w:rsidP="00B01581">
      <w:pPr>
        <w:jc w:val="center"/>
        <w:rPr>
          <w:lang w:val="en-US"/>
        </w:rPr>
      </w:pPr>
      <w:r>
        <w:rPr>
          <w:noProof/>
          <w:lang w:val="en-US" w:eastAsia="en-US"/>
        </w:rPr>
        <w:drawing>
          <wp:inline distT="0" distB="0" distL="0" distR="0" wp14:anchorId="6EBB80AF" wp14:editId="410308E1">
            <wp:extent cx="1971675" cy="666750"/>
            <wp:effectExtent l="19050" t="19050" r="28575" b="190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pic:spPr>
                </pic:pic>
              </a:graphicData>
            </a:graphic>
          </wp:inline>
        </w:drawing>
      </w:r>
      <w:r w:rsidR="002D6678" w:rsidRPr="00AA38F0">
        <w:rPr>
          <w:lang w:val="en-US" w:eastAsia="nl-BE"/>
        </w:rPr>
        <w:t xml:space="preserve"> </w:t>
      </w:r>
    </w:p>
    <w:p w14:paraId="52B5A86C" w14:textId="4845968E" w:rsidR="007A52F3" w:rsidRPr="00AA38F0" w:rsidRDefault="007A52F3" w:rsidP="004E27CA">
      <w:pPr>
        <w:pStyle w:val="ListParagraph"/>
        <w:numPr>
          <w:ilvl w:val="0"/>
          <w:numId w:val="36"/>
        </w:numPr>
        <w:rPr>
          <w:lang w:val="en-US"/>
        </w:rPr>
      </w:pPr>
      <w:r w:rsidRPr="00AA38F0">
        <w:rPr>
          <w:lang w:val="en-US"/>
        </w:rPr>
        <w:t>Navigate the library’s folder structure to locate the item</w:t>
      </w:r>
      <w:r w:rsidR="00C2052E" w:rsidRPr="00AA38F0">
        <w:rPr>
          <w:lang w:val="en-US"/>
        </w:rPr>
        <w:t>(s)</w:t>
      </w:r>
      <w:r w:rsidRPr="00AA38F0">
        <w:rPr>
          <w:lang w:val="en-US"/>
        </w:rPr>
        <w:t xml:space="preserve"> you want to work with.</w:t>
      </w:r>
      <w:r w:rsidR="00C2052E" w:rsidRPr="00AA38F0">
        <w:rPr>
          <w:lang w:val="en-US"/>
        </w:rPr>
        <w:t xml:space="preserve"> These can be documents and/or folders</w:t>
      </w:r>
    </w:p>
    <w:p w14:paraId="1E0B2349" w14:textId="46FC272B" w:rsidR="007A52F3" w:rsidRPr="00AA38F0" w:rsidRDefault="00C2052E" w:rsidP="004E27CA">
      <w:pPr>
        <w:pStyle w:val="ListParagraph"/>
        <w:numPr>
          <w:ilvl w:val="0"/>
          <w:numId w:val="36"/>
        </w:numPr>
        <w:rPr>
          <w:lang w:val="en-US"/>
        </w:rPr>
      </w:pPr>
      <w:r w:rsidRPr="00AA38F0">
        <w:rPr>
          <w:lang w:val="en-US"/>
        </w:rPr>
        <w:t xml:space="preserve">Select </w:t>
      </w:r>
      <w:r w:rsidR="007A52F3" w:rsidRPr="00AA38F0">
        <w:rPr>
          <w:lang w:val="en-US"/>
        </w:rPr>
        <w:t>the</w:t>
      </w:r>
      <w:r w:rsidR="00D87D28" w:rsidRPr="00AA38F0">
        <w:rPr>
          <w:lang w:val="en-US"/>
        </w:rPr>
        <w:t xml:space="preserve"> relevant</w:t>
      </w:r>
      <w:r w:rsidR="007A52F3" w:rsidRPr="00AA38F0">
        <w:rPr>
          <w:lang w:val="en-US"/>
        </w:rPr>
        <w:t xml:space="preserve"> item</w:t>
      </w:r>
      <w:r w:rsidRPr="00AA38F0">
        <w:rPr>
          <w:lang w:val="en-US"/>
        </w:rPr>
        <w:t>(s)</w:t>
      </w:r>
    </w:p>
    <w:p w14:paraId="2C555826" w14:textId="192404FD" w:rsidR="007A52F3" w:rsidRPr="00AA38F0" w:rsidRDefault="007A52F3" w:rsidP="004E27CA">
      <w:pPr>
        <w:pStyle w:val="ListParagraph"/>
        <w:numPr>
          <w:ilvl w:val="0"/>
          <w:numId w:val="36"/>
        </w:numPr>
        <w:rPr>
          <w:lang w:val="en-US"/>
        </w:rPr>
      </w:pPr>
      <w:r w:rsidRPr="00AA38F0">
        <w:rPr>
          <w:lang w:val="en-US"/>
        </w:rPr>
        <w:t>Click Start Workflow</w:t>
      </w:r>
    </w:p>
    <w:p w14:paraId="61237F39" w14:textId="108C3985" w:rsidR="007A52F3" w:rsidRPr="00AA38F0" w:rsidRDefault="007A52F3" w:rsidP="004E27CA">
      <w:pPr>
        <w:pStyle w:val="ListParagraph"/>
        <w:numPr>
          <w:ilvl w:val="0"/>
          <w:numId w:val="36"/>
        </w:numPr>
        <w:rPr>
          <w:lang w:val="en-US"/>
        </w:rPr>
      </w:pPr>
      <w:r w:rsidRPr="00AA38F0">
        <w:rPr>
          <w:lang w:val="en-US"/>
        </w:rPr>
        <w:t xml:space="preserve">The Start Workflow </w:t>
      </w:r>
      <w:r w:rsidR="00C2052E" w:rsidRPr="00AA38F0">
        <w:rPr>
          <w:lang w:val="en-US"/>
        </w:rPr>
        <w:t>tab</w:t>
      </w:r>
      <w:r w:rsidRPr="00AA38F0">
        <w:rPr>
          <w:lang w:val="en-US"/>
        </w:rPr>
        <w:t xml:space="preserve"> appears</w:t>
      </w:r>
    </w:p>
    <w:p w14:paraId="29D48A3F" w14:textId="66DE6294" w:rsidR="007A52F3" w:rsidRPr="00AA38F0" w:rsidRDefault="007A52F3" w:rsidP="004E27CA">
      <w:pPr>
        <w:pStyle w:val="ListParagraph"/>
        <w:numPr>
          <w:ilvl w:val="0"/>
          <w:numId w:val="36"/>
        </w:numPr>
        <w:rPr>
          <w:lang w:val="en-US"/>
        </w:rPr>
      </w:pPr>
      <w:r w:rsidRPr="00AA38F0">
        <w:rPr>
          <w:lang w:val="en-US"/>
        </w:rPr>
        <w:t>Expand the Workflow list and select the type of workflow you want to define</w:t>
      </w:r>
    </w:p>
    <w:p w14:paraId="59C852E0" w14:textId="749B5889" w:rsidR="00B01581" w:rsidRPr="00AA38F0" w:rsidRDefault="009E16B4" w:rsidP="00ED1D21">
      <w:pPr>
        <w:jc w:val="center"/>
        <w:rPr>
          <w:lang w:val="en-US"/>
        </w:rPr>
      </w:pPr>
      <w:r>
        <w:rPr>
          <w:noProof/>
        </w:rPr>
        <w:drawing>
          <wp:inline distT="0" distB="0" distL="0" distR="0" wp14:anchorId="06A070FD" wp14:editId="65690D32">
            <wp:extent cx="3643952" cy="4355031"/>
            <wp:effectExtent l="152400" t="152400" r="356870" b="3695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53611" cy="4366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ECAABF" w14:textId="77777777" w:rsidR="00953A20" w:rsidRDefault="00953A20" w:rsidP="007A52F3">
      <w:pPr>
        <w:rPr>
          <w:lang w:val="en-US"/>
        </w:rPr>
      </w:pPr>
    </w:p>
    <w:p w14:paraId="43FF8A10" w14:textId="77777777" w:rsidR="00445081" w:rsidRDefault="00445081">
      <w:pPr>
        <w:spacing w:after="200" w:line="276" w:lineRule="auto"/>
        <w:rPr>
          <w:lang w:val="en-US"/>
        </w:rPr>
      </w:pPr>
      <w:r>
        <w:rPr>
          <w:lang w:val="en-US"/>
        </w:rPr>
        <w:br w:type="page"/>
      </w:r>
    </w:p>
    <w:p w14:paraId="752039DB" w14:textId="099C15DE" w:rsidR="007A52F3" w:rsidRPr="00AA38F0" w:rsidRDefault="007A52F3" w:rsidP="007A52F3">
      <w:pPr>
        <w:rPr>
          <w:lang w:val="en-US"/>
        </w:rPr>
      </w:pPr>
      <w:r w:rsidRPr="00AA38F0">
        <w:rPr>
          <w:lang w:val="en-US"/>
        </w:rPr>
        <w:lastRenderedPageBreak/>
        <w:t>The following preconfigured workflows are available:</w:t>
      </w:r>
    </w:p>
    <w:p w14:paraId="705888A2" w14:textId="6CD20F7E"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Ad</w:t>
      </w:r>
      <w:r w:rsidR="00DC14FF">
        <w:rPr>
          <w:rStyle w:val="Emphasis"/>
          <w:rFonts w:ascii="Calibri" w:hAnsi="Calibri"/>
          <w:i w:val="0"/>
          <w:color w:val="000000" w:themeColor="text1"/>
          <w:lang w:val="en-US"/>
        </w:rPr>
        <w:t>-</w:t>
      </w:r>
      <w:r w:rsidRPr="002E46C4">
        <w:rPr>
          <w:rStyle w:val="Emphasis"/>
          <w:rFonts w:ascii="Calibri" w:hAnsi="Calibri"/>
          <w:i w:val="0"/>
          <w:color w:val="000000" w:themeColor="text1"/>
          <w:lang w:val="en-US"/>
        </w:rPr>
        <w:t>hoc</w:t>
      </w:r>
    </w:p>
    <w:p w14:paraId="0F7E9548" w14:textId="0E65A1F9" w:rsidR="007A52F3" w:rsidRPr="00AA38F0" w:rsidRDefault="00D87D28" w:rsidP="007A52F3">
      <w:pPr>
        <w:rPr>
          <w:lang w:val="en-US"/>
        </w:rPr>
      </w:pPr>
      <w:r w:rsidRPr="00AA38F0">
        <w:rPr>
          <w:lang w:val="en-US"/>
        </w:rPr>
        <w:t>Allows</w:t>
      </w:r>
      <w:r w:rsidR="007A52F3" w:rsidRPr="00AA38F0">
        <w:rPr>
          <w:lang w:val="en-US"/>
        </w:rPr>
        <w:t xml:space="preserve"> you</w:t>
      </w:r>
      <w:r w:rsidRPr="00AA38F0">
        <w:rPr>
          <w:lang w:val="en-US"/>
        </w:rPr>
        <w:t xml:space="preserve"> to</w:t>
      </w:r>
      <w:r w:rsidR="007A52F3" w:rsidRPr="00AA38F0">
        <w:rPr>
          <w:lang w:val="en-US"/>
        </w:rPr>
        <w:t xml:space="preserve"> assign a task to a single user</w:t>
      </w:r>
      <w:r w:rsidRPr="00AA38F0">
        <w:rPr>
          <w:lang w:val="en-US"/>
        </w:rPr>
        <w:t>.</w:t>
      </w:r>
    </w:p>
    <w:p w14:paraId="0631AA53"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Group Review &amp; Approve</w:t>
      </w:r>
    </w:p>
    <w:p w14:paraId="3A5FEA59" w14:textId="4CDCD47D"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 xml:space="preserve">assigning the workflow task to </w:t>
      </w:r>
      <w:proofErr w:type="gramStart"/>
      <w:r w:rsidR="007A52F3" w:rsidRPr="00AA38F0">
        <w:rPr>
          <w:lang w:val="en-US"/>
        </w:rPr>
        <w:t>a single group</w:t>
      </w:r>
      <w:proofErr w:type="gramEnd"/>
      <w:r w:rsidRPr="00AA38F0">
        <w:rPr>
          <w:lang w:val="en-US"/>
        </w:rPr>
        <w:t>.</w:t>
      </w:r>
    </w:p>
    <w:p w14:paraId="0CAE3B04"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Parallel Review &amp; Approve</w:t>
      </w:r>
    </w:p>
    <w:p w14:paraId="131AC466" w14:textId="21EBCF78"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 xml:space="preserve">, </w:t>
      </w:r>
      <w:r w:rsidR="007A52F3" w:rsidRPr="00AA38F0">
        <w:rPr>
          <w:lang w:val="en-US"/>
        </w:rPr>
        <w:t>review and approv</w:t>
      </w:r>
      <w:r w:rsidRPr="00AA38F0">
        <w:rPr>
          <w:lang w:val="en-US"/>
        </w:rPr>
        <w:t xml:space="preserve">e </w:t>
      </w:r>
      <w:r w:rsidR="007A52F3" w:rsidRPr="00AA38F0">
        <w:rPr>
          <w:lang w:val="en-US"/>
        </w:rPr>
        <w:t xml:space="preserve">content, </w:t>
      </w:r>
      <w:r w:rsidRPr="00AA38F0">
        <w:rPr>
          <w:lang w:val="en-US"/>
        </w:rPr>
        <w:t xml:space="preserve">whilst </w:t>
      </w:r>
      <w:r w:rsidR="007A52F3" w:rsidRPr="00AA38F0">
        <w:rPr>
          <w:lang w:val="en-US"/>
        </w:rPr>
        <w:t>assigning the workflow task to multiple users</w:t>
      </w:r>
      <w:r w:rsidRPr="00AA38F0">
        <w:rPr>
          <w:lang w:val="en-US"/>
        </w:rPr>
        <w:t>.</w:t>
      </w:r>
    </w:p>
    <w:p w14:paraId="04ED3C86"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Pooled Review &amp; Approve</w:t>
      </w:r>
    </w:p>
    <w:p w14:paraId="1C378E63" w14:textId="080D314E"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assigning the workflow task to multiple users. One user can take ownership of the task at a time, completing it or returning it to the pool</w:t>
      </w:r>
      <w:r w:rsidRPr="00AA38F0">
        <w:rPr>
          <w:lang w:val="en-US"/>
        </w:rPr>
        <w:t>,</w:t>
      </w:r>
      <w:r w:rsidR="007A52F3" w:rsidRPr="00AA38F0">
        <w:rPr>
          <w:lang w:val="en-US"/>
        </w:rPr>
        <w:t xml:space="preserve"> to </w:t>
      </w:r>
      <w:r w:rsidRPr="00AA38F0">
        <w:rPr>
          <w:lang w:val="en-US"/>
        </w:rPr>
        <w:t xml:space="preserve">then </w:t>
      </w:r>
      <w:r w:rsidR="007A52F3" w:rsidRPr="00AA38F0">
        <w:rPr>
          <w:lang w:val="en-US"/>
        </w:rPr>
        <w:t>be claimed by another user associated with the task.</w:t>
      </w:r>
    </w:p>
    <w:p w14:paraId="1A5E3E2A"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Review &amp; Approve</w:t>
      </w:r>
    </w:p>
    <w:p w14:paraId="2C838EB3" w14:textId="42AF28CF" w:rsidR="007A52F3" w:rsidRPr="00AA38F0" w:rsidRDefault="00F56006"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whilst</w:t>
      </w:r>
      <w:r w:rsidR="00DC14FF">
        <w:rPr>
          <w:lang w:val="en-US"/>
        </w:rPr>
        <w:t xml:space="preserve"> </w:t>
      </w:r>
      <w:r w:rsidR="007A52F3" w:rsidRPr="00AA38F0">
        <w:rPr>
          <w:lang w:val="en-US"/>
        </w:rPr>
        <w:t>assigning the workflow task to a single user</w:t>
      </w:r>
      <w:r w:rsidRPr="00AA38F0">
        <w:rPr>
          <w:lang w:val="en-US"/>
        </w:rPr>
        <w:t>,</w:t>
      </w:r>
    </w:p>
    <w:p w14:paraId="4E0640C5" w14:textId="77777777" w:rsidR="007A52F3" w:rsidRPr="00AA38F0" w:rsidRDefault="007A52F3" w:rsidP="007A52F3">
      <w:pPr>
        <w:rPr>
          <w:lang w:val="en-US"/>
        </w:rPr>
      </w:pPr>
    </w:p>
    <w:p w14:paraId="60EF93F1" w14:textId="7FABE4DA" w:rsidR="007A52F3" w:rsidRPr="00AA38F0" w:rsidRDefault="007A52F3" w:rsidP="007A52F3">
      <w:pPr>
        <w:rPr>
          <w:lang w:val="en-US"/>
        </w:rPr>
      </w:pPr>
      <w:r w:rsidRPr="00AA38F0">
        <w:rPr>
          <w:lang w:val="en-US"/>
        </w:rPr>
        <w:t>The appropriate workflow form</w:t>
      </w:r>
      <w:r w:rsidR="002B6D45">
        <w:rPr>
          <w:lang w:val="en-US"/>
        </w:rPr>
        <w:t xml:space="preserve"> is displayed when</w:t>
      </w:r>
      <w:r w:rsidRPr="00AA38F0">
        <w:rPr>
          <w:lang w:val="en-US"/>
        </w:rPr>
        <w:t xml:space="preserve"> you enter the details of the workflow task being initiated. Required fields are marked with an asterisk (*).</w:t>
      </w:r>
    </w:p>
    <w:p w14:paraId="620B5E3D" w14:textId="1A0A9130" w:rsidR="007A52F3" w:rsidRPr="00AA38F0" w:rsidRDefault="007A52F3" w:rsidP="004E27CA">
      <w:pPr>
        <w:pStyle w:val="ListParagraph"/>
        <w:numPr>
          <w:ilvl w:val="0"/>
          <w:numId w:val="37"/>
        </w:numPr>
        <w:rPr>
          <w:lang w:val="en-US"/>
        </w:rPr>
      </w:pPr>
      <w:r w:rsidRPr="00AA38F0">
        <w:rPr>
          <w:lang w:val="en-US"/>
        </w:rPr>
        <w:t xml:space="preserve">Provide the basic details for the workflow task in the </w:t>
      </w:r>
      <w:r w:rsidR="007D7106" w:rsidRPr="00AA38F0">
        <w:rPr>
          <w:lang w:val="en-US"/>
        </w:rPr>
        <w:t>Information</w:t>
      </w:r>
      <w:r w:rsidRPr="00AA38F0">
        <w:rPr>
          <w:lang w:val="en-US"/>
        </w:rPr>
        <w:t xml:space="preserve"> section</w:t>
      </w:r>
    </w:p>
    <w:p w14:paraId="692B3442" w14:textId="154C0DD5" w:rsidR="007A52F3" w:rsidRPr="00AA38F0" w:rsidRDefault="007A52F3" w:rsidP="004E27CA">
      <w:pPr>
        <w:pStyle w:val="ListParagraph"/>
        <w:numPr>
          <w:ilvl w:val="1"/>
          <w:numId w:val="37"/>
        </w:numPr>
        <w:rPr>
          <w:lang w:val="en-US"/>
        </w:rPr>
      </w:pPr>
      <w:r w:rsidRPr="00AA38F0">
        <w:rPr>
          <w:lang w:val="en-US"/>
        </w:rPr>
        <w:t xml:space="preserve">In the </w:t>
      </w:r>
      <w:r w:rsidR="007D7106" w:rsidRPr="00AA38F0">
        <w:rPr>
          <w:lang w:val="en-US"/>
        </w:rPr>
        <w:t>Description</w:t>
      </w:r>
      <w:r w:rsidRPr="00AA38F0">
        <w:rPr>
          <w:lang w:val="en-US"/>
        </w:rPr>
        <w:t xml:space="preserve"> field</w:t>
      </w:r>
      <w:r w:rsidR="00C42690" w:rsidRPr="00AA38F0">
        <w:rPr>
          <w:lang w:val="en-US"/>
        </w:rPr>
        <w:t>,</w:t>
      </w:r>
      <w:r w:rsidRPr="00AA38F0">
        <w:rPr>
          <w:lang w:val="en-US"/>
        </w:rPr>
        <w:t xml:space="preserve"> describe what you want the recipient of the task to do, such as</w:t>
      </w:r>
      <w:r w:rsidR="007D7106" w:rsidRPr="00AA38F0">
        <w:rPr>
          <w:lang w:val="en-US"/>
        </w:rPr>
        <w:t>:</w:t>
      </w:r>
      <w:r w:rsidRPr="00AA38F0">
        <w:rPr>
          <w:lang w:val="en-US"/>
        </w:rPr>
        <w:t xml:space="preserve"> </w:t>
      </w:r>
      <w:r w:rsidR="007D7106" w:rsidRPr="00AA38F0">
        <w:rPr>
          <w:lang w:val="en-US"/>
        </w:rPr>
        <w:t>“</w:t>
      </w:r>
      <w:r w:rsidRPr="00AA38F0">
        <w:rPr>
          <w:lang w:val="en-US"/>
        </w:rPr>
        <w:t>Please review the attached content</w:t>
      </w:r>
      <w:r w:rsidR="007D7106" w:rsidRPr="00AA38F0">
        <w:rPr>
          <w:lang w:val="en-US"/>
        </w:rPr>
        <w:t>”</w:t>
      </w:r>
      <w:r w:rsidRPr="00AA38F0">
        <w:rPr>
          <w:lang w:val="en-US"/>
        </w:rPr>
        <w:t xml:space="preserve">. This text displays in the My Tasks </w:t>
      </w:r>
      <w:r w:rsidR="007D7106" w:rsidRPr="00AA38F0">
        <w:rPr>
          <w:lang w:val="en-US"/>
        </w:rPr>
        <w:t>table of the workflow overview for this</w:t>
      </w:r>
      <w:r w:rsidRPr="00AA38F0">
        <w:rPr>
          <w:lang w:val="en-US"/>
        </w:rPr>
        <w:t xml:space="preserve"> workflow task. This content should clearly explain to the user what they are expected to do with the related content item(s)</w:t>
      </w:r>
    </w:p>
    <w:p w14:paraId="3980A99C" w14:textId="676E7C20" w:rsidR="007A52F3" w:rsidRDefault="007A52F3" w:rsidP="004E27CA">
      <w:pPr>
        <w:pStyle w:val="ListParagraph"/>
        <w:numPr>
          <w:ilvl w:val="1"/>
          <w:numId w:val="37"/>
        </w:numPr>
        <w:rPr>
          <w:lang w:val="en-US"/>
        </w:rPr>
      </w:pPr>
      <w:r w:rsidRPr="00AA38F0">
        <w:rPr>
          <w:lang w:val="en-US"/>
        </w:rPr>
        <w:t xml:space="preserve">Click the icon to the right of the </w:t>
      </w:r>
      <w:r w:rsidR="007D7106" w:rsidRPr="00AA38F0">
        <w:rPr>
          <w:lang w:val="en-US"/>
        </w:rPr>
        <w:t xml:space="preserve">Workflow </w:t>
      </w:r>
      <w:r w:rsidRPr="00AA38F0">
        <w:rPr>
          <w:lang w:val="en-US"/>
        </w:rPr>
        <w:t>Due field to specify the completion date for the task</w:t>
      </w:r>
    </w:p>
    <w:p w14:paraId="149CD67B" w14:textId="0F650730" w:rsidR="00A3467E" w:rsidRPr="00AA38F0" w:rsidRDefault="00A3467E" w:rsidP="00A3467E">
      <w:pPr>
        <w:pStyle w:val="ListParagraph"/>
        <w:ind w:left="1440"/>
        <w:jc w:val="center"/>
        <w:rPr>
          <w:lang w:val="en-US"/>
        </w:rPr>
      </w:pPr>
      <w:r w:rsidRPr="00AA38F0">
        <w:rPr>
          <w:noProof/>
          <w:lang w:val="en-US" w:eastAsia="en-US"/>
        </w:rPr>
        <w:drawing>
          <wp:inline distT="0" distB="0" distL="0" distR="0" wp14:anchorId="31D1850B" wp14:editId="4DE9D136">
            <wp:extent cx="2955290" cy="2530475"/>
            <wp:effectExtent l="0" t="0" r="0" b="317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pic:spPr>
                </pic:pic>
              </a:graphicData>
            </a:graphic>
          </wp:inline>
        </w:drawing>
      </w:r>
    </w:p>
    <w:p w14:paraId="17F79327" w14:textId="2073124B" w:rsidR="007A52F3" w:rsidRPr="00AA38F0" w:rsidRDefault="007A52F3" w:rsidP="00A3467E">
      <w:pPr>
        <w:pStyle w:val="ListParagraph"/>
        <w:numPr>
          <w:ilvl w:val="1"/>
          <w:numId w:val="37"/>
        </w:numPr>
        <w:rPr>
          <w:lang w:val="en-US"/>
        </w:rPr>
      </w:pPr>
      <w:r w:rsidRPr="00AA38F0">
        <w:rPr>
          <w:lang w:val="en-US"/>
        </w:rPr>
        <w:t>Select a Priority setting for the task</w:t>
      </w:r>
    </w:p>
    <w:p w14:paraId="6E29A828" w14:textId="774FC4DE" w:rsidR="007B0FC3" w:rsidRDefault="007B0FC3" w:rsidP="007B0FC3">
      <w:pPr>
        <w:pStyle w:val="ListParagraph"/>
        <w:rPr>
          <w:lang w:val="en-US"/>
        </w:rPr>
      </w:pPr>
    </w:p>
    <w:p w14:paraId="0FD4EB9B" w14:textId="0A1D1282" w:rsidR="00935818" w:rsidRPr="00AA38F0" w:rsidRDefault="00935818" w:rsidP="004E27CA">
      <w:pPr>
        <w:pStyle w:val="ListParagraph"/>
        <w:numPr>
          <w:ilvl w:val="0"/>
          <w:numId w:val="37"/>
        </w:numPr>
        <w:rPr>
          <w:lang w:val="en-US"/>
        </w:rPr>
      </w:pPr>
      <w:r w:rsidRPr="00AA38F0">
        <w:rPr>
          <w:lang w:val="en-US"/>
        </w:rPr>
        <w:lastRenderedPageBreak/>
        <w:t>You assign the task to either a user or a user group</w:t>
      </w:r>
      <w:r w:rsidR="00C42690" w:rsidRPr="00AA38F0">
        <w:rPr>
          <w:lang w:val="en-US"/>
        </w:rPr>
        <w:t>,</w:t>
      </w:r>
      <w:r w:rsidRPr="00AA38F0">
        <w:rPr>
          <w:lang w:val="en-US"/>
        </w:rPr>
        <w:t xml:space="preserve"> depending on the type of workflow selected</w:t>
      </w:r>
    </w:p>
    <w:p w14:paraId="3F6AFFB4" w14:textId="5A8FBD1D" w:rsidR="00935818" w:rsidRPr="00445081" w:rsidRDefault="007A52F3" w:rsidP="00445081">
      <w:pPr>
        <w:pStyle w:val="ListParagraph"/>
        <w:numPr>
          <w:ilvl w:val="1"/>
          <w:numId w:val="37"/>
        </w:numPr>
        <w:rPr>
          <w:lang w:val="en-US"/>
        </w:rPr>
      </w:pPr>
      <w:r w:rsidRPr="00AA38F0">
        <w:rPr>
          <w:lang w:val="en-US"/>
        </w:rPr>
        <w:t>In the Assignee section</w:t>
      </w:r>
      <w:r w:rsidR="00C42690" w:rsidRPr="00AA38F0">
        <w:rPr>
          <w:lang w:val="en-US"/>
        </w:rPr>
        <w:t>,</w:t>
      </w:r>
      <w:r w:rsidRPr="00AA38F0">
        <w:rPr>
          <w:lang w:val="en-US"/>
        </w:rPr>
        <w:t xml:space="preserve"> </w:t>
      </w:r>
      <w:r w:rsidR="00935818" w:rsidRPr="00AA38F0">
        <w:rPr>
          <w:lang w:val="en-US"/>
        </w:rPr>
        <w:t xml:space="preserve">type in the name of the user or group and </w:t>
      </w:r>
      <w:r w:rsidR="00C42690" w:rsidRPr="00AA38F0">
        <w:rPr>
          <w:lang w:val="en-US"/>
        </w:rPr>
        <w:t>press</w:t>
      </w:r>
      <w:r w:rsidR="00935818" w:rsidRPr="00AA38F0">
        <w:rPr>
          <w:lang w:val="en-US"/>
        </w:rPr>
        <w:t xml:space="preserve"> Enter</w:t>
      </w:r>
      <w:r w:rsidRPr="00AA38F0">
        <w:rPr>
          <w:lang w:val="en-US"/>
        </w:rPr>
        <w:t>.</w:t>
      </w:r>
      <w:r w:rsidR="00935818" w:rsidRPr="00AA38F0">
        <w:rPr>
          <w:lang w:val="en-US"/>
        </w:rPr>
        <w:t xml:space="preserve"> Fred will present</w:t>
      </w:r>
      <w:r w:rsidR="00C42690" w:rsidRPr="00AA38F0">
        <w:rPr>
          <w:lang w:val="en-US"/>
        </w:rPr>
        <w:t xml:space="preserve"> you with</w:t>
      </w:r>
      <w:r w:rsidR="00935818" w:rsidRPr="00AA38F0">
        <w:rPr>
          <w:lang w:val="en-US"/>
        </w:rPr>
        <w:t xml:space="preserve"> a selection of users and groups </w:t>
      </w:r>
      <w:r w:rsidR="00C42690" w:rsidRPr="00AA38F0">
        <w:rPr>
          <w:lang w:val="en-US"/>
        </w:rPr>
        <w:t xml:space="preserve">that </w:t>
      </w:r>
      <w:r w:rsidR="00935818" w:rsidRPr="00AA38F0">
        <w:rPr>
          <w:lang w:val="en-US"/>
        </w:rPr>
        <w:t>match you</w:t>
      </w:r>
      <w:r w:rsidR="00C42690" w:rsidRPr="00AA38F0">
        <w:rPr>
          <w:lang w:val="en-US"/>
        </w:rPr>
        <w:t>r</w:t>
      </w:r>
      <w:r w:rsidR="00935818" w:rsidRPr="00AA38F0">
        <w:rPr>
          <w:lang w:val="en-US"/>
        </w:rPr>
        <w:t xml:space="preserve"> search criteria</w:t>
      </w:r>
    </w:p>
    <w:p w14:paraId="06E06DD7" w14:textId="30E1C123" w:rsidR="007A52F3" w:rsidRPr="00AA38F0" w:rsidRDefault="007A52F3" w:rsidP="004E27CA">
      <w:pPr>
        <w:pStyle w:val="ListParagraph"/>
        <w:numPr>
          <w:ilvl w:val="1"/>
          <w:numId w:val="37"/>
        </w:numPr>
        <w:rPr>
          <w:lang w:val="en-US"/>
        </w:rPr>
      </w:pPr>
      <w:r w:rsidRPr="00AA38F0">
        <w:rPr>
          <w:lang w:val="en-US"/>
        </w:rPr>
        <w:t xml:space="preserve">Click Select </w:t>
      </w:r>
      <w:r w:rsidR="00935818" w:rsidRPr="00AA38F0">
        <w:rPr>
          <w:noProof/>
          <w:lang w:val="en-US" w:eastAsia="en-US"/>
        </w:rPr>
        <w:drawing>
          <wp:inline distT="0" distB="0" distL="0" distR="0" wp14:anchorId="67DBA193" wp14:editId="6FD27B76">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8600" cy="228600"/>
                    </a:xfrm>
                    <a:prstGeom prst="rect">
                      <a:avLst/>
                    </a:prstGeom>
                  </pic:spPr>
                </pic:pic>
              </a:graphicData>
            </a:graphic>
          </wp:inline>
        </w:drawing>
      </w:r>
      <w:r w:rsidRPr="00AA38F0">
        <w:rPr>
          <w:lang w:val="en-US"/>
        </w:rPr>
        <w:t xml:space="preserve"> to the </w:t>
      </w:r>
      <w:r w:rsidR="00935818" w:rsidRPr="00AA38F0">
        <w:rPr>
          <w:lang w:val="en-US"/>
        </w:rPr>
        <w:t>left</w:t>
      </w:r>
      <w:r w:rsidRPr="00AA38F0">
        <w:rPr>
          <w:lang w:val="en-US"/>
        </w:rPr>
        <w:t xml:space="preserve"> of a user or group to select it</w:t>
      </w:r>
    </w:p>
    <w:p w14:paraId="6AE29596" w14:textId="619DB7BB" w:rsidR="007A52F3" w:rsidRPr="00AA38F0" w:rsidRDefault="007A52F3" w:rsidP="000061E2">
      <w:pPr>
        <w:pStyle w:val="ListParagraph"/>
        <w:numPr>
          <w:ilvl w:val="1"/>
          <w:numId w:val="37"/>
        </w:numPr>
        <w:rPr>
          <w:lang w:val="en-US"/>
        </w:rPr>
      </w:pPr>
      <w:r w:rsidRPr="00AA38F0">
        <w:rPr>
          <w:lang w:val="en-US"/>
        </w:rPr>
        <w:t>For tasks with groups and multiple users</w:t>
      </w:r>
      <w:r w:rsidR="00C42690" w:rsidRPr="00AA38F0">
        <w:rPr>
          <w:lang w:val="en-US"/>
        </w:rPr>
        <w:t>,</w:t>
      </w:r>
      <w:r w:rsidRPr="00AA38F0">
        <w:rPr>
          <w:lang w:val="en-US"/>
        </w:rPr>
        <w:t xml:space="preserve"> you must complete the Required Approval Percentage field. Indicate the percentage of reviewers that must approve the task </w:t>
      </w:r>
      <w:proofErr w:type="gramStart"/>
      <w:r w:rsidRPr="00AA38F0">
        <w:rPr>
          <w:lang w:val="en-US"/>
        </w:rPr>
        <w:t>in order for</w:t>
      </w:r>
      <w:proofErr w:type="gramEnd"/>
      <w:r w:rsidRPr="00AA38F0">
        <w:rPr>
          <w:lang w:val="en-US"/>
        </w:rPr>
        <w:t xml:space="preserve"> the entire workflow task to be considered complete</w:t>
      </w:r>
    </w:p>
    <w:p w14:paraId="11919C72" w14:textId="165FDA97" w:rsidR="007A52F3" w:rsidRPr="00AA38F0" w:rsidRDefault="007A52F3" w:rsidP="000061E2">
      <w:pPr>
        <w:pStyle w:val="ListParagraph"/>
        <w:numPr>
          <w:ilvl w:val="0"/>
          <w:numId w:val="38"/>
        </w:numPr>
        <w:rPr>
          <w:lang w:val="en-US"/>
        </w:rPr>
      </w:pPr>
      <w:r w:rsidRPr="00AA38F0">
        <w:rPr>
          <w:lang w:val="en-US"/>
        </w:rPr>
        <w:t>Enable the Send Email Notifications setting in the Other Options section to have the application automatically send an email each time a task is assigned to a user as part of this workflow</w:t>
      </w:r>
      <w:r w:rsidR="000061E2" w:rsidRPr="00AA38F0">
        <w:rPr>
          <w:lang w:val="en-US"/>
        </w:rPr>
        <w:br/>
      </w:r>
      <w:r w:rsidR="000061E2" w:rsidRPr="00AA38F0">
        <w:rPr>
          <w:lang w:val="en-US"/>
        </w:rPr>
        <w:br/>
      </w:r>
      <w:r w:rsidRPr="00AA38F0">
        <w:rPr>
          <w:lang w:val="en-US"/>
        </w:rPr>
        <w:t xml:space="preserve">Tasks generated by the workflow will appear in the </w:t>
      </w:r>
      <w:proofErr w:type="gramStart"/>
      <w:r w:rsidRPr="00AA38F0">
        <w:rPr>
          <w:lang w:val="en-US"/>
        </w:rPr>
        <w:t>user's</w:t>
      </w:r>
      <w:proofErr w:type="gramEnd"/>
      <w:r w:rsidRPr="00AA38F0">
        <w:rPr>
          <w:lang w:val="en-US"/>
        </w:rPr>
        <w:t xml:space="preserve"> My Tasks </w:t>
      </w:r>
      <w:r w:rsidR="004E27CA" w:rsidRPr="00AA38F0">
        <w:rPr>
          <w:lang w:val="en-US"/>
        </w:rPr>
        <w:t>list in the Workflow Overview</w:t>
      </w:r>
      <w:r w:rsidRPr="00AA38F0">
        <w:rPr>
          <w:lang w:val="en-US"/>
        </w:rPr>
        <w:t xml:space="preserve">. </w:t>
      </w:r>
      <w:r w:rsidR="00EF355E" w:rsidRPr="00AA38F0">
        <w:rPr>
          <w:lang w:val="en-US"/>
        </w:rPr>
        <w:t xml:space="preserve">An </w:t>
      </w:r>
      <w:r w:rsidRPr="00AA38F0">
        <w:rPr>
          <w:lang w:val="en-US"/>
        </w:rPr>
        <w:t>email is sent to the email address listed in the user's profile. If an address is not provided, no email will be sent.</w:t>
      </w:r>
      <w:r w:rsidR="000061E2" w:rsidRPr="00AA38F0">
        <w:rPr>
          <w:lang w:val="en-US"/>
        </w:rPr>
        <w:br/>
      </w:r>
      <w:r w:rsidR="000061E2" w:rsidRPr="00AA38F0">
        <w:rPr>
          <w:lang w:val="en-US"/>
        </w:rPr>
        <w:br/>
      </w:r>
      <w:r w:rsidRPr="00AA38F0">
        <w:rPr>
          <w:lang w:val="en-US"/>
        </w:rPr>
        <w:t>For group and pooled tasks, every member of the selected group will receive the email notification</w:t>
      </w:r>
      <w:r w:rsidR="00EF355E" w:rsidRPr="00AA38F0">
        <w:rPr>
          <w:lang w:val="en-US"/>
        </w:rPr>
        <w:t>:</w:t>
      </w:r>
    </w:p>
    <w:p w14:paraId="1A2B8C1F" w14:textId="6578B56C" w:rsidR="007A52F3" w:rsidRPr="00AA38F0" w:rsidRDefault="007A52F3" w:rsidP="004E27CA">
      <w:pPr>
        <w:pStyle w:val="ListParagraph"/>
        <w:numPr>
          <w:ilvl w:val="0"/>
          <w:numId w:val="38"/>
        </w:numPr>
        <w:rPr>
          <w:lang w:val="en-US"/>
        </w:rPr>
      </w:pPr>
      <w:r w:rsidRPr="00AA38F0">
        <w:rPr>
          <w:lang w:val="en-US"/>
        </w:rPr>
        <w:t>Click Start Workflow</w:t>
      </w:r>
    </w:p>
    <w:p w14:paraId="13AB3869" w14:textId="1179CC4D" w:rsidR="007A52F3" w:rsidRPr="00AA38F0" w:rsidRDefault="00C2052E" w:rsidP="004E27CA">
      <w:pPr>
        <w:pStyle w:val="ListParagraph"/>
        <w:numPr>
          <w:ilvl w:val="0"/>
          <w:numId w:val="38"/>
        </w:numPr>
        <w:rPr>
          <w:lang w:val="en-US"/>
        </w:rPr>
      </w:pPr>
      <w:r w:rsidRPr="00AA38F0">
        <w:rPr>
          <w:lang w:val="en-US"/>
        </w:rPr>
        <w:t xml:space="preserve">The workflow task is created. A record will appear in the My Tasks list and the Workflows </w:t>
      </w:r>
      <w:proofErr w:type="gramStart"/>
      <w:r w:rsidRPr="00AA38F0">
        <w:rPr>
          <w:lang w:val="en-US"/>
        </w:rPr>
        <w:t>I’ve</w:t>
      </w:r>
      <w:proofErr w:type="gramEnd"/>
      <w:r w:rsidRPr="00AA38F0">
        <w:rPr>
          <w:lang w:val="en-US"/>
        </w:rPr>
        <w:t xml:space="preserve"> Started list of the appropriate users</w:t>
      </w:r>
    </w:p>
    <w:p w14:paraId="2A9FE1FF" w14:textId="77777777" w:rsidR="008117A0" w:rsidRPr="00AA38F0" w:rsidRDefault="008117A0" w:rsidP="008117A0">
      <w:pPr>
        <w:rPr>
          <w:lang w:val="en-US"/>
        </w:rPr>
      </w:pPr>
    </w:p>
    <w:p w14:paraId="7B82BB9E" w14:textId="77777777" w:rsidR="00A53EE4" w:rsidRDefault="00A53EE4">
      <w:pPr>
        <w:spacing w:after="200" w:line="276" w:lineRule="auto"/>
        <w:rPr>
          <w:rFonts w:asciiTheme="majorHAnsi" w:hAnsiTheme="majorHAnsi"/>
          <w:caps/>
          <w:color w:val="5E878F"/>
          <w:spacing w:val="20"/>
          <w:sz w:val="28"/>
          <w:szCs w:val="28"/>
          <w:lang w:val="en-US"/>
        </w:rPr>
      </w:pPr>
      <w:bookmarkStart w:id="130" w:name="_Toc483990975"/>
      <w:r>
        <w:rPr>
          <w:lang w:val="en-US"/>
        </w:rPr>
        <w:br w:type="page"/>
      </w:r>
    </w:p>
    <w:p w14:paraId="52ADC2E9" w14:textId="0AB5CCE9" w:rsidR="008117A0" w:rsidRPr="00AA38F0" w:rsidRDefault="000061E2" w:rsidP="008117A0">
      <w:pPr>
        <w:pStyle w:val="Heading2"/>
        <w:rPr>
          <w:lang w:val="en-US"/>
        </w:rPr>
      </w:pPr>
      <w:r w:rsidRPr="00AA38F0">
        <w:rPr>
          <w:lang w:val="en-US"/>
        </w:rPr>
        <w:lastRenderedPageBreak/>
        <w:t>Workflow overview</w:t>
      </w:r>
      <w:bookmarkEnd w:id="130"/>
    </w:p>
    <w:p w14:paraId="6F1B4539" w14:textId="32194A13" w:rsidR="007A52F3" w:rsidRPr="00AA38F0" w:rsidRDefault="00380330" w:rsidP="007A52F3">
      <w:pPr>
        <w:rPr>
          <w:lang w:val="en-US"/>
        </w:rPr>
      </w:pPr>
      <w:r w:rsidRPr="00AA38F0">
        <w:rPr>
          <w:lang w:val="en-US"/>
        </w:rPr>
        <w:t xml:space="preserve">The workflow overview provides you </w:t>
      </w:r>
      <w:r w:rsidR="00EF355E" w:rsidRPr="00AA38F0">
        <w:rPr>
          <w:lang w:val="en-US"/>
        </w:rPr>
        <w:t xml:space="preserve">with </w:t>
      </w:r>
      <w:r w:rsidRPr="00AA38F0">
        <w:rPr>
          <w:lang w:val="en-US"/>
        </w:rPr>
        <w:t>a view o</w:t>
      </w:r>
      <w:r w:rsidR="00EF355E" w:rsidRPr="00AA38F0">
        <w:rPr>
          <w:lang w:val="en-US"/>
        </w:rPr>
        <w:t>f</w:t>
      </w:r>
      <w:r w:rsidRPr="00AA38F0">
        <w:rPr>
          <w:lang w:val="en-US"/>
        </w:rPr>
        <w:t xml:space="preserve"> the Tasks assigned to you and the workflows you have started.</w:t>
      </w:r>
    </w:p>
    <w:p w14:paraId="043BA115" w14:textId="77777777" w:rsidR="00360B40" w:rsidRPr="00AA38F0" w:rsidRDefault="00360B40" w:rsidP="00360B40">
      <w:pPr>
        <w:jc w:val="center"/>
        <w:rPr>
          <w:lang w:val="en-US"/>
        </w:rPr>
      </w:pPr>
      <w:r w:rsidRPr="00AA38F0">
        <w:rPr>
          <w:noProof/>
          <w:lang w:val="en-US" w:eastAsia="en-US"/>
        </w:rPr>
        <w:drawing>
          <wp:inline distT="0" distB="0" distL="0" distR="0" wp14:anchorId="78D74FC1" wp14:editId="771BA2E9">
            <wp:extent cx="1941195" cy="1056005"/>
            <wp:effectExtent l="0" t="0" r="1905" b="0"/>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pic:spPr>
                </pic:pic>
              </a:graphicData>
            </a:graphic>
          </wp:inline>
        </w:drawing>
      </w:r>
      <w:r w:rsidRPr="00AA38F0">
        <w:rPr>
          <w:lang w:val="en-US"/>
        </w:rPr>
        <w:t xml:space="preserve"> </w:t>
      </w:r>
    </w:p>
    <w:p w14:paraId="7E9F6264" w14:textId="402AEA89" w:rsidR="00380330" w:rsidRPr="00AA38F0" w:rsidRDefault="00997445" w:rsidP="00ED1D21">
      <w:pPr>
        <w:jc w:val="center"/>
        <w:rPr>
          <w:lang w:val="en-US"/>
        </w:rPr>
      </w:pPr>
      <w:r>
        <w:rPr>
          <w:noProof/>
          <w:lang w:val="en-US" w:eastAsia="en-US"/>
        </w:rPr>
        <w:drawing>
          <wp:inline distT="0" distB="0" distL="0" distR="0" wp14:anchorId="573487CE" wp14:editId="59046FAB">
            <wp:extent cx="5810250" cy="3993052"/>
            <wp:effectExtent l="152400" t="152400" r="361950" b="36957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13767" cy="3995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8E8645" w14:textId="06CE89AD" w:rsidR="009E7368" w:rsidRPr="00AA38F0" w:rsidRDefault="00EF355E" w:rsidP="009E7368">
      <w:pPr>
        <w:rPr>
          <w:lang w:val="en-US"/>
        </w:rPr>
      </w:pPr>
      <w:r w:rsidRPr="00AA38F0">
        <w:rPr>
          <w:lang w:val="en-US"/>
        </w:rPr>
        <w:t>The l</w:t>
      </w:r>
      <w:r w:rsidR="009E7368" w:rsidRPr="00AA38F0">
        <w:rPr>
          <w:lang w:val="en-US"/>
        </w:rPr>
        <w:t>eft upper pane is a list of all actions that are assigned to you.</w:t>
      </w:r>
    </w:p>
    <w:p w14:paraId="4DC1ED4B" w14:textId="2FE7673C" w:rsidR="009E7368" w:rsidRPr="00AA38F0" w:rsidRDefault="00EF355E" w:rsidP="009E7368">
      <w:pPr>
        <w:rPr>
          <w:lang w:val="en-US"/>
        </w:rPr>
      </w:pPr>
      <w:r w:rsidRPr="00AA38F0">
        <w:rPr>
          <w:lang w:val="en-US"/>
        </w:rPr>
        <w:t>The l</w:t>
      </w:r>
      <w:r w:rsidR="009E7368" w:rsidRPr="00AA38F0">
        <w:rPr>
          <w:lang w:val="en-US"/>
        </w:rPr>
        <w:t>eft lower pane is a list of all workflows you have launched.</w:t>
      </w:r>
    </w:p>
    <w:p w14:paraId="23B92320" w14:textId="6365FD1A" w:rsidR="009E7368" w:rsidRPr="00AA38F0" w:rsidRDefault="00EF355E" w:rsidP="009E7368">
      <w:pPr>
        <w:rPr>
          <w:lang w:val="en-US"/>
        </w:rPr>
      </w:pPr>
      <w:r w:rsidRPr="00AA38F0">
        <w:rPr>
          <w:lang w:val="en-US"/>
        </w:rPr>
        <w:t>The r</w:t>
      </w:r>
      <w:r w:rsidR="009E7368" w:rsidRPr="00AA38F0">
        <w:rPr>
          <w:lang w:val="en-US"/>
        </w:rPr>
        <w:t xml:space="preserve">ight pane provides a detailed view of the task or the workflow you have selected on the </w:t>
      </w:r>
      <w:r w:rsidR="00654C8E">
        <w:rPr>
          <w:lang w:val="en-US"/>
        </w:rPr>
        <w:t xml:space="preserve">left-hand </w:t>
      </w:r>
      <w:r w:rsidR="009E7368" w:rsidRPr="00AA38F0">
        <w:rPr>
          <w:lang w:val="en-US"/>
        </w:rPr>
        <w:t xml:space="preserve">side. </w:t>
      </w:r>
    </w:p>
    <w:p w14:paraId="3A557842" w14:textId="77777777" w:rsidR="00A53EE4" w:rsidRDefault="00A53EE4">
      <w:pPr>
        <w:spacing w:after="200" w:line="276" w:lineRule="auto"/>
        <w:rPr>
          <w:rFonts w:asciiTheme="majorHAnsi" w:hAnsiTheme="majorHAnsi"/>
          <w:caps/>
          <w:color w:val="5E878F"/>
          <w:spacing w:val="20"/>
          <w:sz w:val="28"/>
          <w:szCs w:val="28"/>
          <w:lang w:val="en-US"/>
        </w:rPr>
      </w:pPr>
      <w:bookmarkStart w:id="131" w:name="_Toc483990976"/>
      <w:r>
        <w:rPr>
          <w:lang w:val="en-US"/>
        </w:rPr>
        <w:br w:type="page"/>
      </w:r>
    </w:p>
    <w:p w14:paraId="1085440A" w14:textId="424709F3" w:rsidR="00380330" w:rsidRPr="00AA38F0" w:rsidRDefault="00380330" w:rsidP="00380330">
      <w:pPr>
        <w:pStyle w:val="Heading2"/>
        <w:rPr>
          <w:lang w:val="en-US"/>
        </w:rPr>
      </w:pPr>
      <w:r w:rsidRPr="00AA38F0">
        <w:rPr>
          <w:lang w:val="en-US"/>
        </w:rPr>
        <w:lastRenderedPageBreak/>
        <w:t>My Tasks</w:t>
      </w:r>
      <w:bookmarkEnd w:id="131"/>
    </w:p>
    <w:p w14:paraId="638FFD10" w14:textId="357C1D6A" w:rsidR="00380330" w:rsidRPr="00AA38F0" w:rsidRDefault="00380330" w:rsidP="00380330">
      <w:pPr>
        <w:rPr>
          <w:lang w:val="en-US"/>
        </w:rPr>
      </w:pPr>
      <w:r w:rsidRPr="00AA38F0">
        <w:rPr>
          <w:lang w:val="en-US"/>
        </w:rPr>
        <w:t xml:space="preserve">The My Tasks list lets you view and manage the tasks that are assigned to you. You can sort the list of tasks by clicking on the column header. Selecting a task will </w:t>
      </w:r>
      <w:r w:rsidR="00EB74CC" w:rsidRPr="00AA38F0">
        <w:rPr>
          <w:lang w:val="en-US"/>
        </w:rPr>
        <w:t xml:space="preserve">show the details of the task in the </w:t>
      </w:r>
      <w:r w:rsidR="00654C8E">
        <w:rPr>
          <w:lang w:val="en-US"/>
        </w:rPr>
        <w:t xml:space="preserve">right-hand </w:t>
      </w:r>
      <w:r w:rsidR="00EB74CC" w:rsidRPr="00AA38F0">
        <w:rPr>
          <w:lang w:val="en-US"/>
        </w:rPr>
        <w:t>pane</w:t>
      </w:r>
      <w:r w:rsidRPr="00AA38F0">
        <w:rPr>
          <w:lang w:val="en-US"/>
        </w:rPr>
        <w:t>.</w:t>
      </w:r>
    </w:p>
    <w:p w14:paraId="25EC28F4" w14:textId="77777777" w:rsidR="00231A37" w:rsidRPr="00AA38F0" w:rsidRDefault="00231A37" w:rsidP="00231A37">
      <w:pPr>
        <w:jc w:val="center"/>
        <w:rPr>
          <w:lang w:val="en-US"/>
        </w:rPr>
      </w:pPr>
      <w:r w:rsidRPr="00AA38F0">
        <w:rPr>
          <w:noProof/>
          <w:lang w:val="en-US" w:eastAsia="en-US"/>
        </w:rPr>
        <w:drawing>
          <wp:inline distT="0" distB="0" distL="0" distR="0" wp14:anchorId="6689F3C0" wp14:editId="5558F280">
            <wp:extent cx="4762500" cy="2200275"/>
            <wp:effectExtent l="19050" t="19050" r="19050" b="285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62500" cy="2200275"/>
                    </a:xfrm>
                    <a:prstGeom prst="rect">
                      <a:avLst/>
                    </a:prstGeom>
                    <a:ln>
                      <a:solidFill>
                        <a:schemeClr val="accent1"/>
                      </a:solidFill>
                    </a:ln>
                  </pic:spPr>
                </pic:pic>
              </a:graphicData>
            </a:graphic>
          </wp:inline>
        </w:drawing>
      </w:r>
    </w:p>
    <w:p w14:paraId="6FEBDFD2" w14:textId="77777777" w:rsidR="00380330" w:rsidRPr="00AA38F0" w:rsidRDefault="00380330" w:rsidP="00380330">
      <w:pPr>
        <w:rPr>
          <w:lang w:val="en-US"/>
        </w:rPr>
      </w:pPr>
      <w:r w:rsidRPr="00AA38F0">
        <w:rPr>
          <w:lang w:val="en-US"/>
        </w:rPr>
        <w:t>The summary provided for each task includes:</w:t>
      </w:r>
    </w:p>
    <w:p w14:paraId="46F66A8F" w14:textId="159DAB71" w:rsidR="00380330" w:rsidRPr="00AA38F0" w:rsidRDefault="00EF355E" w:rsidP="00380330">
      <w:pPr>
        <w:pStyle w:val="ListParagraph"/>
        <w:numPr>
          <w:ilvl w:val="0"/>
          <w:numId w:val="39"/>
        </w:numPr>
        <w:rPr>
          <w:lang w:val="en-US"/>
        </w:rPr>
      </w:pPr>
      <w:proofErr w:type="gramStart"/>
      <w:r w:rsidRPr="00AA38F0">
        <w:rPr>
          <w:lang w:val="en-US"/>
        </w:rPr>
        <w:t>C</w:t>
      </w:r>
      <w:r w:rsidR="00380330" w:rsidRPr="00AA38F0">
        <w:rPr>
          <w:lang w:val="en-US"/>
        </w:rPr>
        <w:t>urrent status</w:t>
      </w:r>
      <w:proofErr w:type="gramEnd"/>
      <w:r w:rsidR="00380330" w:rsidRPr="00AA38F0">
        <w:rPr>
          <w:lang w:val="en-US"/>
        </w:rPr>
        <w:t xml:space="preserve"> of the task</w:t>
      </w:r>
    </w:p>
    <w:p w14:paraId="7662BFBF" w14:textId="3C8F2331" w:rsidR="00EC7877" w:rsidRPr="00AA38F0" w:rsidRDefault="00EF355E" w:rsidP="00EC7877">
      <w:pPr>
        <w:pStyle w:val="ListParagraph"/>
        <w:numPr>
          <w:ilvl w:val="0"/>
          <w:numId w:val="39"/>
        </w:numPr>
        <w:rPr>
          <w:lang w:val="en-US"/>
        </w:rPr>
      </w:pPr>
      <w:r w:rsidRPr="00AA38F0">
        <w:rPr>
          <w:lang w:val="en-US"/>
        </w:rPr>
        <w:t>T</w:t>
      </w:r>
      <w:r w:rsidR="00EC7877" w:rsidRPr="00AA38F0">
        <w:rPr>
          <w:lang w:val="en-US"/>
        </w:rPr>
        <w:t>ask type</w:t>
      </w:r>
    </w:p>
    <w:p w14:paraId="4562ED62" w14:textId="22DFDF4A" w:rsidR="00380330" w:rsidRPr="00AA38F0" w:rsidRDefault="00EF355E" w:rsidP="00380330">
      <w:pPr>
        <w:pStyle w:val="ListParagraph"/>
        <w:numPr>
          <w:ilvl w:val="0"/>
          <w:numId w:val="39"/>
        </w:numPr>
        <w:rPr>
          <w:lang w:val="en-US"/>
        </w:rPr>
      </w:pPr>
      <w:r w:rsidRPr="00AA38F0">
        <w:rPr>
          <w:lang w:val="en-US"/>
        </w:rPr>
        <w:t>T</w:t>
      </w:r>
      <w:r w:rsidR="00380330" w:rsidRPr="00AA38F0">
        <w:rPr>
          <w:lang w:val="en-US"/>
        </w:rPr>
        <w:t>ask name</w:t>
      </w:r>
    </w:p>
    <w:p w14:paraId="7F39B11F" w14:textId="5EDC0BC7" w:rsidR="00380330" w:rsidRPr="00AA38F0" w:rsidRDefault="00EF355E" w:rsidP="00380330">
      <w:pPr>
        <w:pStyle w:val="ListParagraph"/>
        <w:numPr>
          <w:ilvl w:val="0"/>
          <w:numId w:val="39"/>
        </w:numPr>
        <w:rPr>
          <w:lang w:val="en-US"/>
        </w:rPr>
      </w:pPr>
      <w:r w:rsidRPr="00AA38F0">
        <w:rPr>
          <w:lang w:val="en-US"/>
        </w:rPr>
        <w:t>D</w:t>
      </w:r>
      <w:r w:rsidR="00380330" w:rsidRPr="00AA38F0">
        <w:rPr>
          <w:lang w:val="en-US"/>
        </w:rPr>
        <w:t>ue date</w:t>
      </w:r>
    </w:p>
    <w:p w14:paraId="634D015F" w14:textId="129EE6FD" w:rsidR="00380330" w:rsidRPr="00AA38F0" w:rsidRDefault="00EF355E" w:rsidP="00380330">
      <w:pPr>
        <w:pStyle w:val="ListParagraph"/>
        <w:numPr>
          <w:ilvl w:val="0"/>
          <w:numId w:val="39"/>
        </w:numPr>
        <w:rPr>
          <w:lang w:val="en-US"/>
        </w:rPr>
      </w:pPr>
      <w:r w:rsidRPr="00AA38F0">
        <w:rPr>
          <w:lang w:val="en-US"/>
        </w:rPr>
        <w:t>P</w:t>
      </w:r>
      <w:r w:rsidR="00380330" w:rsidRPr="00AA38F0">
        <w:rPr>
          <w:lang w:val="en-US"/>
        </w:rPr>
        <w:t>riority</w:t>
      </w:r>
    </w:p>
    <w:p w14:paraId="1C3A9752" w14:textId="77777777" w:rsidR="00380330" w:rsidRPr="00AA38F0" w:rsidRDefault="00380330" w:rsidP="00380330">
      <w:pPr>
        <w:pStyle w:val="Heading2"/>
        <w:rPr>
          <w:lang w:val="en-US"/>
        </w:rPr>
      </w:pPr>
      <w:bookmarkStart w:id="132" w:name="_Toc483990977"/>
      <w:r w:rsidRPr="00AA38F0">
        <w:rPr>
          <w:lang w:val="en-US"/>
        </w:rPr>
        <w:t>Editing a task</w:t>
      </w:r>
      <w:bookmarkEnd w:id="132"/>
    </w:p>
    <w:p w14:paraId="0ECBD74B" w14:textId="5A6516BA" w:rsidR="00380330" w:rsidRPr="00AA38F0" w:rsidRDefault="00380330" w:rsidP="00380330">
      <w:pPr>
        <w:rPr>
          <w:lang w:val="en-US"/>
        </w:rPr>
      </w:pPr>
      <w:r w:rsidRPr="00AA38F0">
        <w:rPr>
          <w:lang w:val="en-US"/>
        </w:rPr>
        <w:t>Each task is your responsibility</w:t>
      </w:r>
      <w:r w:rsidR="00BC69B0" w:rsidRPr="00AA38F0">
        <w:rPr>
          <w:lang w:val="en-US"/>
        </w:rPr>
        <w:t>,</w:t>
      </w:r>
      <w:r w:rsidRPr="00AA38F0">
        <w:rPr>
          <w:lang w:val="en-US"/>
        </w:rPr>
        <w:t xml:space="preserve"> and remains assigned to you until you manage it.</w:t>
      </w:r>
    </w:p>
    <w:p w14:paraId="3D0F1C0F" w14:textId="47BE63DE" w:rsidR="00380330" w:rsidRPr="00AA38F0" w:rsidRDefault="00380330" w:rsidP="00380330">
      <w:pPr>
        <w:rPr>
          <w:lang w:val="en-US"/>
        </w:rPr>
      </w:pPr>
      <w:r w:rsidRPr="00AA38F0">
        <w:rPr>
          <w:lang w:val="en-US"/>
        </w:rPr>
        <w:t>In the task list</w:t>
      </w:r>
      <w:r w:rsidR="00BC69B0" w:rsidRPr="00AA38F0">
        <w:rPr>
          <w:lang w:val="en-US"/>
        </w:rPr>
        <w:t>,</w:t>
      </w:r>
      <w:r w:rsidRPr="00AA38F0">
        <w:rPr>
          <w:lang w:val="en-US"/>
        </w:rPr>
        <w:t xml:space="preserve"> locate the task you want to </w:t>
      </w:r>
      <w:r w:rsidR="00BC69B0" w:rsidRPr="00AA38F0">
        <w:rPr>
          <w:lang w:val="en-US"/>
        </w:rPr>
        <w:t>perform</w:t>
      </w:r>
      <w:r w:rsidR="001B5321" w:rsidRPr="00AA38F0">
        <w:rPr>
          <w:lang w:val="en-US"/>
        </w:rPr>
        <w:t xml:space="preserve"> and select it</w:t>
      </w:r>
      <w:r w:rsidRPr="00AA38F0">
        <w:rPr>
          <w:lang w:val="en-US"/>
        </w:rPr>
        <w:t>.</w:t>
      </w:r>
      <w:r w:rsidR="001B5321" w:rsidRPr="00AA38F0">
        <w:rPr>
          <w:lang w:val="en-US"/>
        </w:rPr>
        <w:t xml:space="preserve"> In the </w:t>
      </w:r>
      <w:r w:rsidR="00654C8E">
        <w:rPr>
          <w:lang w:val="en-US"/>
        </w:rPr>
        <w:t>right-hand</w:t>
      </w:r>
      <w:r w:rsidR="001B5321" w:rsidRPr="00AA38F0">
        <w:rPr>
          <w:lang w:val="en-US"/>
        </w:rPr>
        <w:t xml:space="preserve"> pane, the details of the </w:t>
      </w:r>
      <w:r w:rsidR="00BC69B0" w:rsidRPr="00AA38F0">
        <w:rPr>
          <w:lang w:val="en-US"/>
        </w:rPr>
        <w:t>t</w:t>
      </w:r>
      <w:r w:rsidR="001B5321" w:rsidRPr="00AA38F0">
        <w:rPr>
          <w:lang w:val="en-US"/>
        </w:rPr>
        <w:t xml:space="preserve">ask are presented. </w:t>
      </w:r>
      <w:r w:rsidRPr="00AA38F0">
        <w:rPr>
          <w:lang w:val="en-US"/>
        </w:rPr>
        <w:t>The actions available on this page depend on the task type.</w:t>
      </w:r>
    </w:p>
    <w:p w14:paraId="07B42DB1" w14:textId="199EBA86" w:rsidR="00380330" w:rsidRPr="00AA38F0" w:rsidRDefault="00380330" w:rsidP="00380330">
      <w:pPr>
        <w:rPr>
          <w:lang w:val="en-US"/>
        </w:rPr>
      </w:pPr>
      <w:r w:rsidRPr="00AA38F0">
        <w:rPr>
          <w:lang w:val="en-US"/>
        </w:rPr>
        <w:t>Manage the selected task in one or more of the following ways:</w:t>
      </w:r>
    </w:p>
    <w:p w14:paraId="2649824B" w14:textId="77777777" w:rsidR="00380330" w:rsidRPr="00AA38F0" w:rsidRDefault="00380330" w:rsidP="00380330">
      <w:pPr>
        <w:rPr>
          <w:lang w:val="en-US"/>
        </w:rPr>
      </w:pPr>
      <w:r w:rsidRPr="00AA38F0">
        <w:rPr>
          <w:lang w:val="en-US"/>
        </w:rPr>
        <w:t>Update: If the task is in progress but not yet complete, you can change the task status and add a comment indicating your progress, then click Save and Close. The task remains assigned to you.</w:t>
      </w:r>
    </w:p>
    <w:p w14:paraId="6D184A6A" w14:textId="4DE73936" w:rsidR="00BC3CFA" w:rsidRPr="00AA38F0" w:rsidRDefault="007A3C19" w:rsidP="00BC3CFA">
      <w:pPr>
        <w:jc w:val="center"/>
        <w:rPr>
          <w:lang w:val="en-US"/>
        </w:rPr>
      </w:pPr>
      <w:r>
        <w:rPr>
          <w:noProof/>
          <w:lang w:val="en-US" w:eastAsia="en-US"/>
        </w:rPr>
        <w:lastRenderedPageBreak/>
        <w:drawing>
          <wp:inline distT="0" distB="0" distL="0" distR="0" wp14:anchorId="556119F0" wp14:editId="55EF6D1B">
            <wp:extent cx="6193790" cy="4157980"/>
            <wp:effectExtent l="152400" t="152400" r="359410" b="356870"/>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93790" cy="4157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EBB62C" w14:textId="0EC89B60" w:rsidR="00380330" w:rsidRPr="00AA38F0" w:rsidRDefault="00380330" w:rsidP="00380330">
      <w:pPr>
        <w:rPr>
          <w:lang w:val="en-US"/>
        </w:rPr>
      </w:pPr>
      <w:r w:rsidRPr="00AA38F0">
        <w:rPr>
          <w:lang w:val="en-US"/>
        </w:rPr>
        <w:t xml:space="preserve">Approve or Reject: When you </w:t>
      </w:r>
      <w:r w:rsidR="00BC69B0" w:rsidRPr="00AA38F0">
        <w:rPr>
          <w:lang w:val="en-US"/>
        </w:rPr>
        <w:t>have completed</w:t>
      </w:r>
      <w:r w:rsidRPr="00AA38F0">
        <w:rPr>
          <w:lang w:val="en-US"/>
        </w:rPr>
        <w:t xml:space="preserve"> a task</w:t>
      </w:r>
      <w:r w:rsidR="00BC69B0" w:rsidRPr="00AA38F0">
        <w:rPr>
          <w:lang w:val="en-US"/>
        </w:rPr>
        <w:t>,</w:t>
      </w:r>
      <w:r w:rsidRPr="00AA38F0">
        <w:rPr>
          <w:lang w:val="en-US"/>
        </w:rPr>
        <w:t xml:space="preserve"> you can update the task status, add a comment indicating the work </w:t>
      </w:r>
      <w:r w:rsidR="00BC69B0" w:rsidRPr="00AA38F0">
        <w:rPr>
          <w:lang w:val="en-US"/>
        </w:rPr>
        <w:t>performed</w:t>
      </w:r>
      <w:r w:rsidRPr="00AA38F0">
        <w:rPr>
          <w:lang w:val="en-US"/>
        </w:rPr>
        <w:t>, and then click either Approve or Reject. The task returns to the user who started the workflow and no longer appears in your task list.</w:t>
      </w:r>
    </w:p>
    <w:p w14:paraId="08B8A4F5" w14:textId="77777777" w:rsidR="00432F08" w:rsidRPr="00AA38F0" w:rsidRDefault="00432F08" w:rsidP="00380330">
      <w:pPr>
        <w:rPr>
          <w:lang w:val="en-US"/>
        </w:rPr>
      </w:pPr>
      <w:r w:rsidRPr="00AA38F0">
        <w:rPr>
          <w:noProof/>
          <w:lang w:val="en-US" w:eastAsia="en-US"/>
        </w:rPr>
        <w:drawing>
          <wp:inline distT="0" distB="0" distL="0" distR="0" wp14:anchorId="23EA84CB" wp14:editId="76F514B8">
            <wp:extent cx="2514600" cy="3714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514600" cy="371475"/>
                    </a:xfrm>
                    <a:prstGeom prst="rect">
                      <a:avLst/>
                    </a:prstGeom>
                  </pic:spPr>
                </pic:pic>
              </a:graphicData>
            </a:graphic>
          </wp:inline>
        </w:drawing>
      </w:r>
    </w:p>
    <w:p w14:paraId="2E9CFEDB" w14:textId="2D169D6A" w:rsidR="00380330" w:rsidRPr="00AA38F0" w:rsidRDefault="00380330" w:rsidP="00380330">
      <w:pPr>
        <w:rPr>
          <w:lang w:val="en-US"/>
        </w:rPr>
      </w:pPr>
      <w:r w:rsidRPr="00AA38F0">
        <w:rPr>
          <w:lang w:val="en-US"/>
        </w:rPr>
        <w:t>Claim: Click Claim to take responsibility for a pooled task. This action is available only for pooled tasks that are not yet assigned.</w:t>
      </w:r>
    </w:p>
    <w:p w14:paraId="57E9E5B5" w14:textId="77777777" w:rsidR="00432F08" w:rsidRPr="00AA38F0" w:rsidRDefault="00432F08" w:rsidP="00380330">
      <w:pPr>
        <w:rPr>
          <w:lang w:val="en-US"/>
        </w:rPr>
      </w:pPr>
      <w:r w:rsidRPr="00AA38F0">
        <w:rPr>
          <w:noProof/>
          <w:lang w:val="en-US" w:eastAsia="en-US"/>
        </w:rPr>
        <w:drawing>
          <wp:inline distT="0" distB="0" distL="0" distR="0" wp14:anchorId="3328C0CB" wp14:editId="3D78FF97">
            <wp:extent cx="3286125" cy="3429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286125" cy="342900"/>
                    </a:xfrm>
                    <a:prstGeom prst="rect">
                      <a:avLst/>
                    </a:prstGeom>
                  </pic:spPr>
                </pic:pic>
              </a:graphicData>
            </a:graphic>
          </wp:inline>
        </w:drawing>
      </w:r>
    </w:p>
    <w:p w14:paraId="431E3BE7" w14:textId="749293B3" w:rsidR="00380330" w:rsidRPr="00AA38F0" w:rsidRDefault="00380330" w:rsidP="00380330">
      <w:pPr>
        <w:rPr>
          <w:lang w:val="en-US"/>
        </w:rPr>
      </w:pPr>
      <w:r w:rsidRPr="00AA38F0">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79ECDD03" w14:textId="77777777" w:rsidR="00432F08" w:rsidRPr="00AA38F0" w:rsidRDefault="00432F08" w:rsidP="00380330">
      <w:pPr>
        <w:rPr>
          <w:lang w:val="en-US"/>
        </w:rPr>
      </w:pPr>
      <w:r w:rsidRPr="00AA38F0">
        <w:rPr>
          <w:noProof/>
          <w:lang w:val="en-US" w:eastAsia="en-US"/>
        </w:rPr>
        <w:drawing>
          <wp:inline distT="0" distB="0" distL="0" distR="0" wp14:anchorId="65F22782" wp14:editId="15E29666">
            <wp:extent cx="3257550" cy="3333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57550" cy="333375"/>
                    </a:xfrm>
                    <a:prstGeom prst="rect">
                      <a:avLst/>
                    </a:prstGeom>
                  </pic:spPr>
                </pic:pic>
              </a:graphicData>
            </a:graphic>
          </wp:inline>
        </w:drawing>
      </w:r>
    </w:p>
    <w:p w14:paraId="0EE7C2F7" w14:textId="449C61BB" w:rsidR="00380330" w:rsidRPr="00AA38F0" w:rsidRDefault="00380330" w:rsidP="00380330">
      <w:pPr>
        <w:rPr>
          <w:lang w:val="en-US"/>
        </w:rPr>
      </w:pPr>
      <w:r w:rsidRPr="00AA38F0">
        <w:rPr>
          <w:lang w:val="en-US"/>
        </w:rPr>
        <w:t xml:space="preserve">Task Done: Once a task </w:t>
      </w:r>
      <w:r w:rsidR="00654C8E">
        <w:rPr>
          <w:lang w:val="en-US"/>
        </w:rPr>
        <w:t>has been completed</w:t>
      </w:r>
      <w:r w:rsidRPr="00AA38F0">
        <w:rPr>
          <w:lang w:val="en-US"/>
        </w:rPr>
        <w:t>, it is returned to the user who started the associated workflow. Click Task Done to finish a task and remove it from your task list.</w:t>
      </w:r>
    </w:p>
    <w:p w14:paraId="6C2F2F68" w14:textId="77777777" w:rsidR="00432F08" w:rsidRPr="00AA38F0" w:rsidRDefault="00432F08" w:rsidP="00380330">
      <w:pPr>
        <w:rPr>
          <w:lang w:val="en-US"/>
        </w:rPr>
      </w:pPr>
      <w:r w:rsidRPr="00AA38F0">
        <w:rPr>
          <w:noProof/>
          <w:lang w:val="en-US" w:eastAsia="en-US"/>
        </w:rPr>
        <w:drawing>
          <wp:inline distT="0" distB="0" distL="0" distR="0" wp14:anchorId="30B0774F" wp14:editId="7CDDEAA3">
            <wp:extent cx="1647825" cy="3333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647825" cy="333375"/>
                    </a:xfrm>
                    <a:prstGeom prst="rect">
                      <a:avLst/>
                    </a:prstGeom>
                  </pic:spPr>
                </pic:pic>
              </a:graphicData>
            </a:graphic>
          </wp:inline>
        </w:drawing>
      </w:r>
    </w:p>
    <w:p w14:paraId="693A9307" w14:textId="79838ADE" w:rsidR="00380330" w:rsidRPr="00AA38F0" w:rsidRDefault="00380330" w:rsidP="00380330">
      <w:pPr>
        <w:rPr>
          <w:lang w:val="en-US"/>
        </w:rPr>
      </w:pPr>
      <w:r w:rsidRPr="00AA38F0">
        <w:rPr>
          <w:lang w:val="en-US"/>
        </w:rPr>
        <w:lastRenderedPageBreak/>
        <w:t>Once the selected action is complete</w:t>
      </w:r>
      <w:r w:rsidR="00BC69B0" w:rsidRPr="00AA38F0">
        <w:rPr>
          <w:lang w:val="en-US"/>
        </w:rPr>
        <w:t>,</w:t>
      </w:r>
      <w:r w:rsidRPr="00AA38F0">
        <w:rPr>
          <w:lang w:val="en-US"/>
        </w:rPr>
        <w:t xml:space="preserve"> </w:t>
      </w:r>
      <w:r w:rsidR="00432F08" w:rsidRPr="00AA38F0">
        <w:rPr>
          <w:lang w:val="en-US"/>
        </w:rPr>
        <w:t xml:space="preserve">the task will be removed from the </w:t>
      </w:r>
      <w:proofErr w:type="gramStart"/>
      <w:r w:rsidR="00BC69B0" w:rsidRPr="00AA38F0">
        <w:rPr>
          <w:lang w:val="en-US"/>
        </w:rPr>
        <w:t>user’s</w:t>
      </w:r>
      <w:proofErr w:type="gramEnd"/>
      <w:r w:rsidR="00BC69B0" w:rsidRPr="00AA38F0">
        <w:rPr>
          <w:lang w:val="en-US"/>
        </w:rPr>
        <w:t xml:space="preserve"> </w:t>
      </w:r>
      <w:r w:rsidR="00432F08" w:rsidRPr="00AA38F0">
        <w:rPr>
          <w:lang w:val="en-US"/>
        </w:rPr>
        <w:t>My Task list</w:t>
      </w:r>
      <w:r w:rsidRPr="00AA38F0">
        <w:rPr>
          <w:lang w:val="en-US"/>
        </w:rPr>
        <w:t>.</w:t>
      </w:r>
      <w:r w:rsidR="00432F08" w:rsidRPr="00AA38F0">
        <w:rPr>
          <w:lang w:val="en-US"/>
        </w:rPr>
        <w:t xml:space="preserve"> A new task will appear in the My Task list of the person that launched the workflow</w:t>
      </w:r>
      <w:r w:rsidR="00BC69B0" w:rsidRPr="00AA38F0">
        <w:rPr>
          <w:lang w:val="en-US"/>
        </w:rPr>
        <w:t>,</w:t>
      </w:r>
      <w:r w:rsidR="00432F08" w:rsidRPr="00AA38F0">
        <w:rPr>
          <w:lang w:val="en-US"/>
        </w:rPr>
        <w:t xml:space="preserve"> to confirm that the workflow has been completed.</w:t>
      </w:r>
    </w:p>
    <w:p w14:paraId="07276344" w14:textId="77777777" w:rsidR="00EC1DFF" w:rsidRPr="00AA38F0" w:rsidRDefault="00EC1DFF" w:rsidP="00EC1DFF">
      <w:pPr>
        <w:pStyle w:val="Heading2"/>
        <w:rPr>
          <w:lang w:val="en-US"/>
        </w:rPr>
      </w:pPr>
      <w:bookmarkStart w:id="133" w:name="_Toc483990978"/>
      <w:r w:rsidRPr="00AA38F0">
        <w:rPr>
          <w:lang w:val="en-US"/>
        </w:rPr>
        <w:t>Overview of the documents</w:t>
      </w:r>
      <w:bookmarkEnd w:id="133"/>
    </w:p>
    <w:p w14:paraId="0D17D484" w14:textId="7FB4C6F5" w:rsidR="00EC1DFF" w:rsidRPr="00AA38F0" w:rsidRDefault="00EC1DFF" w:rsidP="00EC1DFF">
      <w:pPr>
        <w:rPr>
          <w:lang w:val="en-US"/>
        </w:rPr>
      </w:pPr>
      <w:r w:rsidRPr="00AA38F0">
        <w:rPr>
          <w:lang w:val="en-US"/>
        </w:rPr>
        <w:t>It is po</w:t>
      </w:r>
      <w:r w:rsidR="00DD3E7C" w:rsidRPr="00AA38F0">
        <w:rPr>
          <w:lang w:val="en-US"/>
        </w:rPr>
        <w:t>ssible to configure the metadat</w:t>
      </w:r>
      <w:r w:rsidRPr="00AA38F0">
        <w:rPr>
          <w:lang w:val="en-US"/>
        </w:rPr>
        <w:t>a columns in the Item</w:t>
      </w:r>
      <w:r w:rsidR="00DD3E7C" w:rsidRPr="00AA38F0">
        <w:rPr>
          <w:lang w:val="en-US"/>
        </w:rPr>
        <w:t xml:space="preserve">s </w:t>
      </w:r>
      <w:r w:rsidRPr="00AA38F0">
        <w:rPr>
          <w:lang w:val="en-US"/>
        </w:rPr>
        <w:t xml:space="preserve">list and group linked documents based on a metadata </w:t>
      </w:r>
      <w:r w:rsidR="00DD3E7C" w:rsidRPr="00AA38F0">
        <w:rPr>
          <w:lang w:val="en-US"/>
        </w:rPr>
        <w:t>field value</w:t>
      </w:r>
      <w:r w:rsidRPr="00AA38F0">
        <w:rPr>
          <w:lang w:val="en-US"/>
        </w:rPr>
        <w:t>. In the below examp</w:t>
      </w:r>
      <w:r w:rsidR="00DD3E7C" w:rsidRPr="00AA38F0">
        <w:rPr>
          <w:lang w:val="en-US"/>
        </w:rPr>
        <w:t>l</w:t>
      </w:r>
      <w:r w:rsidRPr="00AA38F0">
        <w:rPr>
          <w:lang w:val="en-US"/>
        </w:rPr>
        <w:t xml:space="preserve">e, an invoice and related purchase orders are presented to the person </w:t>
      </w:r>
      <w:r w:rsidR="00654C8E">
        <w:rPr>
          <w:lang w:val="en-US"/>
        </w:rPr>
        <w:t>who</w:t>
      </w:r>
      <w:r w:rsidRPr="00AA38F0">
        <w:rPr>
          <w:lang w:val="en-US"/>
        </w:rPr>
        <w:t xml:space="preserve"> needs to ap</w:t>
      </w:r>
      <w:r w:rsidR="00DD3E7C" w:rsidRPr="00AA38F0">
        <w:rPr>
          <w:lang w:val="en-US"/>
        </w:rPr>
        <w:t xml:space="preserve">prove the invoice. </w:t>
      </w:r>
      <w:r w:rsidR="002375EE" w:rsidRPr="00AA38F0">
        <w:rPr>
          <w:lang w:val="en-US"/>
        </w:rPr>
        <w:t xml:space="preserve">You </w:t>
      </w:r>
      <w:r w:rsidR="00DD3E7C" w:rsidRPr="00AA38F0">
        <w:rPr>
          <w:lang w:val="en-US"/>
        </w:rPr>
        <w:t>can</w:t>
      </w:r>
      <w:r w:rsidR="002375EE" w:rsidRPr="00AA38F0">
        <w:rPr>
          <w:lang w:val="en-US"/>
        </w:rPr>
        <w:t>,</w:t>
      </w:r>
      <w:r w:rsidR="00DD3E7C" w:rsidRPr="00AA38F0">
        <w:rPr>
          <w:lang w:val="en-US"/>
        </w:rPr>
        <w:t xml:space="preserve"> </w:t>
      </w:r>
      <w:r w:rsidR="00242781" w:rsidRPr="00AA38F0">
        <w:rPr>
          <w:lang w:val="en-US"/>
        </w:rPr>
        <w:t>for example</w:t>
      </w:r>
      <w:r w:rsidR="002375EE" w:rsidRPr="00AA38F0">
        <w:rPr>
          <w:lang w:val="en-US"/>
        </w:rPr>
        <w:t>,</w:t>
      </w:r>
      <w:r w:rsidR="00242781" w:rsidRPr="00AA38F0">
        <w:rPr>
          <w:lang w:val="en-US"/>
        </w:rPr>
        <w:t xml:space="preserve"> </w:t>
      </w:r>
      <w:r w:rsidR="00DD3E7C" w:rsidRPr="00AA38F0">
        <w:rPr>
          <w:lang w:val="en-US"/>
        </w:rPr>
        <w:t>show</w:t>
      </w:r>
      <w:r w:rsidRPr="00AA38F0">
        <w:rPr>
          <w:lang w:val="en-US"/>
        </w:rPr>
        <w:t xml:space="preserve"> the Total Amount related to the documents.</w:t>
      </w:r>
    </w:p>
    <w:p w14:paraId="664070E4" w14:textId="77777777" w:rsidR="00EC1DFF" w:rsidRPr="00AA38F0" w:rsidRDefault="00EC1DFF" w:rsidP="00EC1DFF">
      <w:pPr>
        <w:jc w:val="center"/>
        <w:rPr>
          <w:lang w:val="en-US"/>
        </w:rPr>
      </w:pPr>
      <w:r w:rsidRPr="00AA38F0">
        <w:rPr>
          <w:noProof/>
          <w:lang w:val="en-US" w:eastAsia="en-US"/>
        </w:rPr>
        <w:drawing>
          <wp:inline distT="0" distB="0" distL="0" distR="0" wp14:anchorId="687F605B" wp14:editId="79A067AF">
            <wp:extent cx="4489450" cy="4378141"/>
            <wp:effectExtent l="0" t="0" r="635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95412" cy="4383956"/>
                    </a:xfrm>
                    <a:prstGeom prst="rect">
                      <a:avLst/>
                    </a:prstGeom>
                  </pic:spPr>
                </pic:pic>
              </a:graphicData>
            </a:graphic>
          </wp:inline>
        </w:drawing>
      </w:r>
    </w:p>
    <w:p w14:paraId="5137C9B9" w14:textId="5EB9E441" w:rsidR="004517CC" w:rsidRPr="00AA38F0" w:rsidRDefault="004517CC" w:rsidP="004517CC">
      <w:pPr>
        <w:rPr>
          <w:lang w:val="en-US"/>
        </w:rPr>
      </w:pPr>
      <w:r w:rsidRPr="00AA38F0">
        <w:rPr>
          <w:lang w:val="en-US"/>
        </w:rPr>
        <w:t xml:space="preserve">The </w:t>
      </w:r>
      <w:r w:rsidR="002375EE" w:rsidRPr="00AA38F0">
        <w:rPr>
          <w:lang w:val="en-US"/>
        </w:rPr>
        <w:t xml:space="preserve">system administrator </w:t>
      </w:r>
      <w:r w:rsidRPr="00AA38F0">
        <w:rPr>
          <w:lang w:val="en-US"/>
        </w:rPr>
        <w:t xml:space="preserve">can configure the </w:t>
      </w:r>
      <w:r w:rsidR="002375EE" w:rsidRPr="00AA38F0">
        <w:rPr>
          <w:lang w:val="en-US"/>
        </w:rPr>
        <w:t>c</w:t>
      </w:r>
      <w:r w:rsidRPr="00AA38F0">
        <w:rPr>
          <w:lang w:val="en-US"/>
        </w:rPr>
        <w:t>olumns and the grouping</w:t>
      </w:r>
      <w:r w:rsidR="00654C8E">
        <w:rPr>
          <w:lang w:val="en-US"/>
        </w:rPr>
        <w:t>s</w:t>
      </w:r>
      <w:r w:rsidRPr="00AA38F0">
        <w:rPr>
          <w:lang w:val="en-US"/>
        </w:rPr>
        <w:t>.</w:t>
      </w:r>
    </w:p>
    <w:p w14:paraId="086383F9" w14:textId="77777777" w:rsidR="00A53EE4" w:rsidRDefault="00A53EE4">
      <w:pPr>
        <w:spacing w:after="200" w:line="276" w:lineRule="auto"/>
        <w:rPr>
          <w:rFonts w:asciiTheme="majorHAnsi" w:hAnsiTheme="majorHAnsi"/>
          <w:caps/>
          <w:color w:val="5E878F"/>
          <w:spacing w:val="20"/>
          <w:sz w:val="28"/>
          <w:szCs w:val="28"/>
          <w:lang w:val="en-US"/>
        </w:rPr>
      </w:pPr>
      <w:bookmarkStart w:id="134" w:name="_Toc483990979"/>
      <w:r>
        <w:rPr>
          <w:lang w:val="en-US"/>
        </w:rPr>
        <w:br w:type="page"/>
      </w:r>
    </w:p>
    <w:p w14:paraId="64429173" w14:textId="56229964" w:rsidR="007A52F3" w:rsidRPr="00AA38F0" w:rsidRDefault="00DF6A95" w:rsidP="007A52F3">
      <w:pPr>
        <w:pStyle w:val="Heading2"/>
        <w:rPr>
          <w:lang w:val="en-US"/>
        </w:rPr>
      </w:pPr>
      <w:r>
        <w:rPr>
          <w:lang w:val="en-US"/>
        </w:rPr>
        <w:lastRenderedPageBreak/>
        <w:t>W</w:t>
      </w:r>
      <w:r w:rsidR="007A52F3" w:rsidRPr="00AA38F0">
        <w:rPr>
          <w:lang w:val="en-US"/>
        </w:rPr>
        <w:t>orkflow</w:t>
      </w:r>
      <w:r w:rsidR="00432F08" w:rsidRPr="00AA38F0">
        <w:rPr>
          <w:lang w:val="en-US"/>
        </w:rPr>
        <w:t xml:space="preserve">s </w:t>
      </w:r>
      <w:proofErr w:type="gramStart"/>
      <w:r w:rsidR="00432F08" w:rsidRPr="00AA38F0">
        <w:rPr>
          <w:lang w:val="en-US"/>
        </w:rPr>
        <w:t>I’ve</w:t>
      </w:r>
      <w:proofErr w:type="gramEnd"/>
      <w:r w:rsidR="00432F08" w:rsidRPr="00AA38F0">
        <w:rPr>
          <w:lang w:val="en-US"/>
        </w:rPr>
        <w:t xml:space="preserve"> started</w:t>
      </w:r>
      <w:bookmarkEnd w:id="134"/>
    </w:p>
    <w:p w14:paraId="68D2E169" w14:textId="1490D8DE" w:rsidR="007A52F3" w:rsidRPr="00AA38F0" w:rsidRDefault="007A52F3" w:rsidP="002C23FC">
      <w:pPr>
        <w:rPr>
          <w:lang w:val="en-US"/>
        </w:rPr>
      </w:pPr>
      <w:r w:rsidRPr="00AA38F0">
        <w:rPr>
          <w:lang w:val="en-US"/>
        </w:rPr>
        <w:t xml:space="preserve">From the Workflows </w:t>
      </w:r>
      <w:proofErr w:type="gramStart"/>
      <w:r w:rsidRPr="00AA38F0">
        <w:rPr>
          <w:lang w:val="en-US"/>
        </w:rPr>
        <w:t>I’ve</w:t>
      </w:r>
      <w:proofErr w:type="gramEnd"/>
      <w:r w:rsidRPr="00AA38F0">
        <w:rPr>
          <w:lang w:val="en-US"/>
        </w:rPr>
        <w:t xml:space="preserve"> Started </w:t>
      </w:r>
      <w:r w:rsidR="002C23FC" w:rsidRPr="00AA38F0">
        <w:rPr>
          <w:lang w:val="en-US"/>
        </w:rPr>
        <w:t>list</w:t>
      </w:r>
      <w:r w:rsidRPr="00AA38F0">
        <w:rPr>
          <w:lang w:val="en-US"/>
        </w:rPr>
        <w:t>, you can view the full details of a workflow, including</w:t>
      </w:r>
      <w:r w:rsidR="002375EE" w:rsidRPr="00AA38F0">
        <w:rPr>
          <w:lang w:val="en-US"/>
        </w:rPr>
        <w:t>:</w:t>
      </w:r>
      <w:r w:rsidRPr="00AA38F0">
        <w:rPr>
          <w:lang w:val="en-US"/>
        </w:rPr>
        <w:t xml:space="preserve"> a workflow summary, details on the most recently completed task, and a summary of all t</w:t>
      </w:r>
      <w:r w:rsidR="002C23FC" w:rsidRPr="00AA38F0">
        <w:rPr>
          <w:lang w:val="en-US"/>
        </w:rPr>
        <w:t>asks generated by the workflow.</w:t>
      </w:r>
    </w:p>
    <w:p w14:paraId="7D1E63EA" w14:textId="4ED3ADD6" w:rsidR="00186D27" w:rsidRPr="00AA38F0" w:rsidRDefault="009D5632" w:rsidP="002C23FC">
      <w:pPr>
        <w:jc w:val="center"/>
        <w:rPr>
          <w:lang w:val="en-US"/>
        </w:rPr>
      </w:pPr>
      <w:r>
        <w:rPr>
          <w:noProof/>
          <w:lang w:val="en-US" w:eastAsia="en-US"/>
        </w:rPr>
        <w:drawing>
          <wp:inline distT="0" distB="0" distL="0" distR="0" wp14:anchorId="6763D3F6" wp14:editId="6411507D">
            <wp:extent cx="6245225" cy="4408170"/>
            <wp:effectExtent l="152400" t="152400" r="365125" b="3543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45225" cy="4408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C01FF" w14:textId="787E3A7B" w:rsidR="00186D27" w:rsidRPr="00AA38F0" w:rsidRDefault="00186D27" w:rsidP="00186D27">
      <w:pPr>
        <w:rPr>
          <w:lang w:val="en-US"/>
        </w:rPr>
      </w:pPr>
      <w:r w:rsidRPr="00AA38F0">
        <w:rPr>
          <w:lang w:val="en-US"/>
        </w:rPr>
        <w:t>The summary provided for each workflow includes:</w:t>
      </w:r>
    </w:p>
    <w:p w14:paraId="26153C06" w14:textId="62824D3D"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type</w:t>
      </w:r>
    </w:p>
    <w:p w14:paraId="17AC885A" w14:textId="0FB2D849"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name</w:t>
      </w:r>
    </w:p>
    <w:p w14:paraId="50F793D3" w14:textId="78E329C5" w:rsidR="00186D27" w:rsidRPr="00AA38F0" w:rsidRDefault="002956CF" w:rsidP="00186D27">
      <w:pPr>
        <w:pStyle w:val="ListParagraph"/>
        <w:numPr>
          <w:ilvl w:val="0"/>
          <w:numId w:val="40"/>
        </w:numPr>
        <w:rPr>
          <w:lang w:val="en-US"/>
        </w:rPr>
      </w:pPr>
      <w:r w:rsidRPr="00AA38F0">
        <w:rPr>
          <w:lang w:val="en-US"/>
        </w:rPr>
        <w:t>D</w:t>
      </w:r>
      <w:r w:rsidR="00186D27" w:rsidRPr="00AA38F0">
        <w:rPr>
          <w:lang w:val="en-US"/>
        </w:rPr>
        <w:t>ate started</w:t>
      </w:r>
    </w:p>
    <w:p w14:paraId="59BA8AD5" w14:textId="77777777" w:rsidR="00A3467E" w:rsidRDefault="002956CF" w:rsidP="00186D27">
      <w:pPr>
        <w:pStyle w:val="ListParagraph"/>
        <w:numPr>
          <w:ilvl w:val="0"/>
          <w:numId w:val="40"/>
        </w:numPr>
        <w:rPr>
          <w:lang w:val="en-US"/>
        </w:rPr>
      </w:pPr>
      <w:r w:rsidRPr="00AA38F0">
        <w:rPr>
          <w:lang w:val="en-US"/>
        </w:rPr>
        <w:t>D</w:t>
      </w:r>
      <w:r w:rsidR="00186D27" w:rsidRPr="00AA38F0">
        <w:rPr>
          <w:lang w:val="en-US"/>
        </w:rPr>
        <w:t>ue date</w:t>
      </w:r>
    </w:p>
    <w:p w14:paraId="44EEE928" w14:textId="4644D55F" w:rsidR="00186D27" w:rsidRPr="00AA38F0" w:rsidRDefault="00A3467E" w:rsidP="00A3467E">
      <w:pPr>
        <w:pStyle w:val="ListParagraph"/>
        <w:jc w:val="center"/>
        <w:rPr>
          <w:lang w:val="en-US"/>
        </w:rPr>
      </w:pPr>
      <w:r w:rsidRPr="00AA38F0">
        <w:rPr>
          <w:noProof/>
          <w:lang w:val="en-US" w:eastAsia="en-US"/>
        </w:rPr>
        <w:lastRenderedPageBreak/>
        <w:drawing>
          <wp:inline distT="0" distB="0" distL="0" distR="0" wp14:anchorId="694386F5" wp14:editId="5E9D4C7A">
            <wp:extent cx="3754800" cy="2314800"/>
            <wp:effectExtent l="0" t="0" r="0" b="95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pic:spPr>
                </pic:pic>
              </a:graphicData>
            </a:graphic>
          </wp:inline>
        </w:drawing>
      </w:r>
    </w:p>
    <w:p w14:paraId="1C7385C4" w14:textId="0007000A" w:rsidR="00A53EE4" w:rsidRDefault="00A53EE4">
      <w:pPr>
        <w:spacing w:after="200" w:line="276" w:lineRule="auto"/>
        <w:rPr>
          <w:lang w:val="en-US"/>
        </w:rPr>
      </w:pPr>
      <w:r>
        <w:rPr>
          <w:lang w:val="en-US"/>
        </w:rPr>
        <w:br w:type="page"/>
      </w:r>
    </w:p>
    <w:p w14:paraId="16DF68B4" w14:textId="07BBEC1F" w:rsidR="007A52F3" w:rsidRPr="00AA38F0" w:rsidRDefault="007A52F3" w:rsidP="007A52F3">
      <w:pPr>
        <w:rPr>
          <w:lang w:val="en-US"/>
        </w:rPr>
      </w:pPr>
      <w:r w:rsidRPr="00AA38F0">
        <w:rPr>
          <w:lang w:val="en-US"/>
        </w:rPr>
        <w:lastRenderedPageBreak/>
        <w:t xml:space="preserve">Viewing a workflow </w:t>
      </w:r>
      <w:r w:rsidR="002956CF" w:rsidRPr="00AA38F0">
        <w:rPr>
          <w:lang w:val="en-US"/>
        </w:rPr>
        <w:t xml:space="preserve">allows </w:t>
      </w:r>
      <w:r w:rsidRPr="00AA38F0">
        <w:rPr>
          <w:lang w:val="en-US"/>
        </w:rPr>
        <w:t>you</w:t>
      </w:r>
      <w:r w:rsidR="002956CF" w:rsidRPr="00AA38F0">
        <w:rPr>
          <w:lang w:val="en-US"/>
        </w:rPr>
        <w:t xml:space="preserve"> to</w:t>
      </w:r>
      <w:r w:rsidRPr="00AA38F0">
        <w:rPr>
          <w:lang w:val="en-US"/>
        </w:rPr>
        <w:t xml:space="preserve"> confirm </w:t>
      </w:r>
      <w:r w:rsidR="002956CF" w:rsidRPr="00AA38F0">
        <w:rPr>
          <w:lang w:val="en-US"/>
        </w:rPr>
        <w:t xml:space="preserve">that </w:t>
      </w:r>
      <w:r w:rsidRPr="00AA38F0">
        <w:rPr>
          <w:lang w:val="en-US"/>
        </w:rPr>
        <w:t>you have selected the correct one before you cancel it.</w:t>
      </w:r>
    </w:p>
    <w:p w14:paraId="13C07339" w14:textId="06EBA5F9" w:rsidR="007A52F3" w:rsidRPr="00AA38F0" w:rsidRDefault="007A52F3" w:rsidP="007A52F3">
      <w:pPr>
        <w:rPr>
          <w:lang w:val="en-US"/>
        </w:rPr>
      </w:pPr>
      <w:r w:rsidRPr="00AA38F0">
        <w:rPr>
          <w:lang w:val="en-US"/>
        </w:rPr>
        <w:t xml:space="preserve">In the list </w:t>
      </w:r>
      <w:r w:rsidR="002956CF" w:rsidRPr="00AA38F0">
        <w:rPr>
          <w:lang w:val="en-US"/>
        </w:rPr>
        <w:t>W</w:t>
      </w:r>
      <w:r w:rsidR="002C23FC" w:rsidRPr="00AA38F0">
        <w:rPr>
          <w:lang w:val="en-US"/>
        </w:rPr>
        <w:t>orkflow</w:t>
      </w:r>
      <w:r w:rsidR="002956CF" w:rsidRPr="00AA38F0">
        <w:rPr>
          <w:lang w:val="en-US"/>
        </w:rPr>
        <w:t>s</w:t>
      </w:r>
      <w:r w:rsidR="002C23FC" w:rsidRPr="00AA38F0">
        <w:rPr>
          <w:lang w:val="en-US"/>
        </w:rPr>
        <w:t xml:space="preserve"> </w:t>
      </w:r>
      <w:proofErr w:type="gramStart"/>
      <w:r w:rsidR="002C23FC" w:rsidRPr="00AA38F0">
        <w:rPr>
          <w:lang w:val="en-US"/>
        </w:rPr>
        <w:t>I’ve</w:t>
      </w:r>
      <w:proofErr w:type="gramEnd"/>
      <w:r w:rsidR="002C23FC" w:rsidRPr="00AA38F0">
        <w:rPr>
          <w:lang w:val="en-US"/>
        </w:rPr>
        <w:t xml:space="preserve"> Started</w:t>
      </w:r>
      <w:r w:rsidR="002956CF" w:rsidRPr="00AA38F0">
        <w:rPr>
          <w:lang w:val="en-US"/>
        </w:rPr>
        <w:t>,</w:t>
      </w:r>
      <w:r w:rsidR="002C23FC" w:rsidRPr="00AA38F0">
        <w:rPr>
          <w:lang w:val="en-US"/>
        </w:rPr>
        <w:t xml:space="preserve"> select the workflow you want to review in detail</w:t>
      </w:r>
      <w:r w:rsidRPr="00AA38F0">
        <w:rPr>
          <w:lang w:val="en-US"/>
        </w:rPr>
        <w:t>.</w:t>
      </w:r>
    </w:p>
    <w:p w14:paraId="5910FD2A" w14:textId="2DA39913" w:rsidR="00186D27" w:rsidRPr="00AA38F0" w:rsidRDefault="00186D27" w:rsidP="00186D27">
      <w:pPr>
        <w:rPr>
          <w:lang w:val="en-US"/>
        </w:rPr>
      </w:pPr>
      <w:r w:rsidRPr="00AA38F0">
        <w:rPr>
          <w:lang w:val="en-US"/>
        </w:rPr>
        <w:t>The Details page appears</w:t>
      </w:r>
      <w:r w:rsidR="002956CF" w:rsidRPr="00AA38F0">
        <w:rPr>
          <w:lang w:val="en-US"/>
        </w:rPr>
        <w:t>,</w:t>
      </w:r>
      <w:r w:rsidRPr="00AA38F0">
        <w:rPr>
          <w:lang w:val="en-US"/>
        </w:rPr>
        <w:t xml:space="preserve"> displaying information for the selected workflow.</w:t>
      </w:r>
    </w:p>
    <w:p w14:paraId="7BCD1B95" w14:textId="77777777" w:rsidR="007A52F3" w:rsidRPr="00AA38F0" w:rsidRDefault="007811CE" w:rsidP="002C23FC">
      <w:pPr>
        <w:jc w:val="center"/>
        <w:rPr>
          <w:highlight w:val="yellow"/>
          <w:lang w:val="en-US"/>
        </w:rPr>
      </w:pPr>
      <w:r w:rsidRPr="00AA38F0">
        <w:rPr>
          <w:noProof/>
          <w:lang w:val="en-US" w:eastAsia="en-US"/>
        </w:rPr>
        <w:drawing>
          <wp:inline distT="0" distB="0" distL="0" distR="0" wp14:anchorId="057D20DF" wp14:editId="2C62BFB0">
            <wp:extent cx="5198400" cy="4579200"/>
            <wp:effectExtent l="19050" t="19050" r="21590" b="1206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98400" cy="4579200"/>
                    </a:xfrm>
                    <a:prstGeom prst="rect">
                      <a:avLst/>
                    </a:prstGeom>
                    <a:ln>
                      <a:solidFill>
                        <a:schemeClr val="accent1"/>
                      </a:solidFill>
                    </a:ln>
                  </pic:spPr>
                </pic:pic>
              </a:graphicData>
            </a:graphic>
          </wp:inline>
        </w:drawing>
      </w:r>
    </w:p>
    <w:p w14:paraId="06A80F7B" w14:textId="77777777" w:rsidR="007811CE" w:rsidRPr="00AA38F0" w:rsidRDefault="007811CE" w:rsidP="007A52F3">
      <w:pPr>
        <w:rPr>
          <w:highlight w:val="yellow"/>
          <w:lang w:val="en-US"/>
        </w:rPr>
      </w:pPr>
    </w:p>
    <w:p w14:paraId="786687F8" w14:textId="77777777" w:rsidR="0098565F" w:rsidRPr="00AA38F0" w:rsidRDefault="0098565F" w:rsidP="007A52F3">
      <w:pPr>
        <w:rPr>
          <w:lang w:val="en-US"/>
        </w:rPr>
      </w:pPr>
      <w:r w:rsidRPr="00AA38F0">
        <w:rPr>
          <w:lang w:val="en-US"/>
        </w:rPr>
        <w:t>Current Tasks:</w:t>
      </w:r>
    </w:p>
    <w:p w14:paraId="107B2E55" w14:textId="1743749E" w:rsidR="0098565F" w:rsidRPr="00AA38F0" w:rsidRDefault="007811CE" w:rsidP="007A52F3">
      <w:pPr>
        <w:rPr>
          <w:lang w:val="en-US"/>
        </w:rPr>
      </w:pPr>
      <w:r w:rsidRPr="00AA38F0">
        <w:rPr>
          <w:lang w:val="en-US"/>
        </w:rPr>
        <w:t>Overview of the open task</w:t>
      </w:r>
      <w:r w:rsidR="00540D5F" w:rsidRPr="00AA38F0">
        <w:rPr>
          <w:lang w:val="en-US"/>
        </w:rPr>
        <w:t>s</w:t>
      </w:r>
      <w:r w:rsidRPr="00AA38F0">
        <w:rPr>
          <w:lang w:val="en-US"/>
        </w:rPr>
        <w:t xml:space="preserve"> related to this workflow. Clicking on a task in this list will provide you</w:t>
      </w:r>
      <w:r w:rsidR="002956CF" w:rsidRPr="00AA38F0">
        <w:rPr>
          <w:lang w:val="en-US"/>
        </w:rPr>
        <w:t xml:space="preserve"> with</w:t>
      </w:r>
      <w:r w:rsidRPr="00AA38F0">
        <w:rPr>
          <w:lang w:val="en-US"/>
        </w:rPr>
        <w:t xml:space="preserve"> a detailed view of the task.</w:t>
      </w:r>
    </w:p>
    <w:p w14:paraId="60AD2275" w14:textId="59DB30FF" w:rsidR="007811CE" w:rsidRPr="00AA38F0" w:rsidRDefault="007811CE" w:rsidP="007A52F3">
      <w:pPr>
        <w:rPr>
          <w:lang w:val="en-US"/>
        </w:rPr>
      </w:pPr>
      <w:r w:rsidRPr="00AA38F0">
        <w:rPr>
          <w:lang w:val="en-US"/>
        </w:rPr>
        <w:t xml:space="preserve">To return to the </w:t>
      </w:r>
      <w:r w:rsidR="00540D5F" w:rsidRPr="00AA38F0">
        <w:rPr>
          <w:lang w:val="en-US"/>
        </w:rPr>
        <w:t xml:space="preserve">Workflow Detail view, click on </w:t>
      </w:r>
      <w:r w:rsidR="00540D5F" w:rsidRPr="00AA38F0">
        <w:rPr>
          <w:noProof/>
          <w:lang w:val="en-US" w:eastAsia="en-US"/>
        </w:rPr>
        <w:drawing>
          <wp:inline distT="0" distB="0" distL="0" distR="0" wp14:anchorId="63609103" wp14:editId="0AA80446">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3600" cy="237600"/>
                    </a:xfrm>
                    <a:prstGeom prst="rect">
                      <a:avLst/>
                    </a:prstGeom>
                  </pic:spPr>
                </pic:pic>
              </a:graphicData>
            </a:graphic>
          </wp:inline>
        </w:drawing>
      </w:r>
      <w:r w:rsidR="002956CF" w:rsidRPr="00AA38F0">
        <w:rPr>
          <w:lang w:val="en-US"/>
        </w:rPr>
        <w:t>.</w:t>
      </w:r>
    </w:p>
    <w:p w14:paraId="6D0FC974" w14:textId="77777777" w:rsidR="0098565F" w:rsidRPr="00AA38F0" w:rsidRDefault="0098565F" w:rsidP="007A52F3">
      <w:pPr>
        <w:rPr>
          <w:lang w:val="en-US"/>
        </w:rPr>
      </w:pPr>
      <w:r w:rsidRPr="00AA38F0">
        <w:rPr>
          <w:lang w:val="en-US"/>
        </w:rPr>
        <w:t>H</w:t>
      </w:r>
      <w:r w:rsidR="005033BC" w:rsidRPr="00AA38F0">
        <w:rPr>
          <w:lang w:val="en-US"/>
        </w:rPr>
        <w:t>i</w:t>
      </w:r>
      <w:r w:rsidRPr="00AA38F0">
        <w:rPr>
          <w:lang w:val="en-US"/>
        </w:rPr>
        <w:t>story:</w:t>
      </w:r>
    </w:p>
    <w:p w14:paraId="11B05703" w14:textId="77BD8DD2" w:rsidR="0098565F" w:rsidRPr="00AA38F0" w:rsidRDefault="00540D5F" w:rsidP="007A52F3">
      <w:pPr>
        <w:rPr>
          <w:lang w:val="en-US"/>
        </w:rPr>
      </w:pPr>
      <w:r w:rsidRPr="00AA38F0">
        <w:rPr>
          <w:lang w:val="en-US"/>
        </w:rPr>
        <w:t xml:space="preserve">Overview of the tasks that have been executed </w:t>
      </w:r>
      <w:r w:rsidR="002956CF" w:rsidRPr="00AA38F0">
        <w:rPr>
          <w:lang w:val="en-US"/>
        </w:rPr>
        <w:t>to date</w:t>
      </w:r>
      <w:r w:rsidRPr="00AA38F0">
        <w:rPr>
          <w:lang w:val="en-US"/>
        </w:rPr>
        <w:t>. Clicking on a task will provide you</w:t>
      </w:r>
      <w:r w:rsidR="002956CF" w:rsidRPr="00AA38F0">
        <w:rPr>
          <w:lang w:val="en-US"/>
        </w:rPr>
        <w:t xml:space="preserve"> with</w:t>
      </w:r>
      <w:r w:rsidRPr="00AA38F0">
        <w:rPr>
          <w:lang w:val="en-US"/>
        </w:rPr>
        <w:t xml:space="preserve"> a detailed view of the task.</w:t>
      </w:r>
    </w:p>
    <w:p w14:paraId="3506C8E9" w14:textId="3531FD9D" w:rsidR="008117A0" w:rsidRPr="00AA38F0" w:rsidRDefault="00540D5F" w:rsidP="008117A0">
      <w:pPr>
        <w:rPr>
          <w:highlight w:val="yellow"/>
          <w:lang w:val="en-US"/>
        </w:rPr>
      </w:pPr>
      <w:r w:rsidRPr="00AA38F0">
        <w:rPr>
          <w:lang w:val="en-US"/>
        </w:rPr>
        <w:t xml:space="preserve">To return to the Workflow Detail view, click on </w:t>
      </w:r>
      <w:r w:rsidRPr="00AA38F0">
        <w:rPr>
          <w:noProof/>
          <w:lang w:val="en-US" w:eastAsia="en-US"/>
        </w:rPr>
        <w:drawing>
          <wp:inline distT="0" distB="0" distL="0" distR="0" wp14:anchorId="6AB89F49" wp14:editId="47C393A7">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3600" cy="237600"/>
                    </a:xfrm>
                    <a:prstGeom prst="rect">
                      <a:avLst/>
                    </a:prstGeom>
                  </pic:spPr>
                </pic:pic>
              </a:graphicData>
            </a:graphic>
          </wp:inline>
        </w:drawing>
      </w:r>
      <w:r w:rsidR="002956CF" w:rsidRPr="00AA38F0">
        <w:rPr>
          <w:lang w:val="en-US"/>
        </w:rPr>
        <w:t>.</w:t>
      </w:r>
    </w:p>
    <w:p w14:paraId="78FE0029" w14:textId="77777777" w:rsidR="00A53EE4" w:rsidRDefault="00A53EE4">
      <w:pPr>
        <w:spacing w:after="200" w:line="276" w:lineRule="auto"/>
        <w:rPr>
          <w:rFonts w:asciiTheme="majorHAnsi" w:hAnsiTheme="majorHAnsi"/>
          <w:caps/>
          <w:color w:val="5E878F"/>
          <w:spacing w:val="20"/>
          <w:sz w:val="28"/>
          <w:szCs w:val="28"/>
          <w:lang w:val="en-US"/>
        </w:rPr>
      </w:pPr>
      <w:bookmarkStart w:id="135" w:name="_Toc483990980"/>
      <w:r>
        <w:rPr>
          <w:lang w:val="en-US"/>
        </w:rPr>
        <w:br w:type="page"/>
      </w:r>
    </w:p>
    <w:p w14:paraId="60565CAC" w14:textId="379562D9" w:rsidR="007A52F3" w:rsidRPr="00AA38F0" w:rsidRDefault="007A52F3" w:rsidP="007A52F3">
      <w:pPr>
        <w:pStyle w:val="Heading2"/>
        <w:rPr>
          <w:lang w:val="en-US"/>
        </w:rPr>
      </w:pPr>
      <w:r w:rsidRPr="00AA38F0">
        <w:rPr>
          <w:lang w:val="en-US"/>
        </w:rPr>
        <w:lastRenderedPageBreak/>
        <w:t>Cancelling a workflow</w:t>
      </w:r>
      <w:bookmarkEnd w:id="135"/>
    </w:p>
    <w:p w14:paraId="6C2E1E01" w14:textId="464DC8F9" w:rsidR="007A52F3" w:rsidRPr="00AA38F0" w:rsidRDefault="007A52F3" w:rsidP="007A52F3">
      <w:pPr>
        <w:rPr>
          <w:lang w:val="en-US"/>
        </w:rPr>
      </w:pPr>
      <w:r w:rsidRPr="00AA38F0">
        <w:rPr>
          <w:lang w:val="en-US"/>
        </w:rPr>
        <w:t>Cancel an existing workflow when it is no longer required. This deletes all tasks related to the workflow.</w:t>
      </w:r>
    </w:p>
    <w:p w14:paraId="4041FF4E" w14:textId="792BB7A0" w:rsidR="007A52F3" w:rsidRPr="00AA38F0" w:rsidRDefault="007A52F3" w:rsidP="007A52F3">
      <w:pPr>
        <w:rPr>
          <w:lang w:val="en-US"/>
        </w:rPr>
      </w:pPr>
      <w:r w:rsidRPr="00AA38F0">
        <w:rPr>
          <w:lang w:val="en-US"/>
        </w:rPr>
        <w:t>In the workflow list</w:t>
      </w:r>
      <w:r w:rsidR="002956CF" w:rsidRPr="00AA38F0">
        <w:rPr>
          <w:lang w:val="en-US"/>
        </w:rPr>
        <w:t>,</w:t>
      </w:r>
      <w:r w:rsidRPr="00AA38F0">
        <w:rPr>
          <w:lang w:val="en-US"/>
        </w:rPr>
        <w:t xml:space="preserve"> locate the workflow you </w:t>
      </w:r>
      <w:r w:rsidR="002956CF" w:rsidRPr="00AA38F0">
        <w:rPr>
          <w:lang w:val="en-US"/>
        </w:rPr>
        <w:t xml:space="preserve">wish </w:t>
      </w:r>
      <w:r w:rsidRPr="00AA38F0">
        <w:rPr>
          <w:lang w:val="en-US"/>
        </w:rPr>
        <w:t>to cancel</w:t>
      </w:r>
      <w:r w:rsidR="00D96EC5" w:rsidRPr="00AA38F0">
        <w:rPr>
          <w:lang w:val="en-US"/>
        </w:rPr>
        <w:t xml:space="preserve">. In the Workflow </w:t>
      </w:r>
      <w:r w:rsidR="002956CF" w:rsidRPr="00AA38F0">
        <w:rPr>
          <w:lang w:val="en-US"/>
        </w:rPr>
        <w:t>D</w:t>
      </w:r>
      <w:r w:rsidR="00D96EC5" w:rsidRPr="00AA38F0">
        <w:rPr>
          <w:lang w:val="en-US"/>
        </w:rPr>
        <w:t>etails pane, c</w:t>
      </w:r>
      <w:r w:rsidRPr="00AA38F0">
        <w:rPr>
          <w:lang w:val="en-US"/>
        </w:rPr>
        <w:t>lick Cancel Workflow.</w:t>
      </w:r>
    </w:p>
    <w:p w14:paraId="3EEC1F63" w14:textId="2F85AE2C" w:rsidR="007A52F3" w:rsidRPr="00AA38F0" w:rsidRDefault="007A52F3" w:rsidP="007A52F3">
      <w:pPr>
        <w:rPr>
          <w:lang w:val="en-US"/>
        </w:rPr>
      </w:pPr>
      <w:r w:rsidRPr="00AA38F0">
        <w:rPr>
          <w:lang w:val="en-US"/>
        </w:rPr>
        <w:t xml:space="preserve">The selected workflow </w:t>
      </w:r>
      <w:r w:rsidR="00654C8E">
        <w:rPr>
          <w:lang w:val="en-US"/>
        </w:rPr>
        <w:t>will be</w:t>
      </w:r>
      <w:r w:rsidRPr="00AA38F0">
        <w:rPr>
          <w:lang w:val="en-US"/>
        </w:rPr>
        <w:t xml:space="preserve"> cancelled and removed from the workflow list. All tasks related to the workflow </w:t>
      </w:r>
      <w:r w:rsidR="00654C8E">
        <w:rPr>
          <w:lang w:val="en-US"/>
        </w:rPr>
        <w:t>will be</w:t>
      </w:r>
      <w:r w:rsidRPr="00AA38F0">
        <w:rPr>
          <w:lang w:val="en-US"/>
        </w:rPr>
        <w:t xml:space="preserve"> deleted, which removes them from the assignees’ task lists.</w:t>
      </w:r>
      <w:r w:rsidR="00D96EC5" w:rsidRPr="00AA38F0">
        <w:rPr>
          <w:lang w:val="en-US"/>
        </w:rPr>
        <w:t xml:space="preserve"> </w:t>
      </w:r>
    </w:p>
    <w:p w14:paraId="037D00D2" w14:textId="77777777" w:rsidR="00540D5F" w:rsidRPr="00AA38F0" w:rsidRDefault="00540D5F" w:rsidP="007A52F3">
      <w:pPr>
        <w:rPr>
          <w:lang w:val="en-US"/>
        </w:rPr>
      </w:pPr>
    </w:p>
    <w:p w14:paraId="6D952252" w14:textId="4613C19C" w:rsidR="008117A0" w:rsidRPr="00AA38F0" w:rsidRDefault="008117A0" w:rsidP="008117A0">
      <w:pPr>
        <w:pStyle w:val="Heading1"/>
        <w:rPr>
          <w:lang w:val="en-US"/>
        </w:rPr>
      </w:pPr>
      <w:bookmarkStart w:id="136" w:name="_Toc483990981"/>
      <w:r w:rsidRPr="00AA38F0">
        <w:rPr>
          <w:lang w:val="en-US"/>
        </w:rPr>
        <w:t>Additional user functions</w:t>
      </w:r>
      <w:bookmarkEnd w:id="136"/>
    </w:p>
    <w:p w14:paraId="0D52A02C" w14:textId="77777777" w:rsidR="00142369" w:rsidRPr="00AA38F0" w:rsidRDefault="00B319AD" w:rsidP="008955A5">
      <w:pPr>
        <w:jc w:val="center"/>
        <w:rPr>
          <w:lang w:val="en-US"/>
        </w:rPr>
      </w:pPr>
      <w:r w:rsidRPr="00AA38F0">
        <w:rPr>
          <w:noProof/>
          <w:lang w:val="en-US" w:eastAsia="en-US"/>
        </w:rPr>
        <w:drawing>
          <wp:inline distT="0" distB="0" distL="0" distR="0" wp14:anchorId="3504493B" wp14:editId="007A34EE">
            <wp:extent cx="1939925" cy="1073150"/>
            <wp:effectExtent l="0" t="0" r="3175" b="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pic:spPr>
                </pic:pic>
              </a:graphicData>
            </a:graphic>
          </wp:inline>
        </w:drawing>
      </w:r>
    </w:p>
    <w:p w14:paraId="35D77F8B" w14:textId="77777777" w:rsidR="00294DE6" w:rsidRPr="00AA38F0" w:rsidRDefault="00294DE6" w:rsidP="00710C34">
      <w:pPr>
        <w:pStyle w:val="Heading2"/>
        <w:rPr>
          <w:lang w:val="en-US"/>
        </w:rPr>
      </w:pPr>
      <w:bookmarkStart w:id="137" w:name="_Toc483990982"/>
      <w:r w:rsidRPr="00AA38F0">
        <w:rPr>
          <w:lang w:val="en-US"/>
        </w:rPr>
        <w:t>New Browse Tab</w:t>
      </w:r>
      <w:bookmarkEnd w:id="137"/>
    </w:p>
    <w:p w14:paraId="2744BCE2" w14:textId="77777777" w:rsidR="00294DE6" w:rsidRPr="00AA38F0" w:rsidRDefault="00D60297" w:rsidP="00294DE6">
      <w:pPr>
        <w:rPr>
          <w:lang w:val="en-US"/>
        </w:rPr>
      </w:pPr>
      <w:r w:rsidRPr="00AA38F0">
        <w:rPr>
          <w:lang w:val="en-US"/>
        </w:rPr>
        <w:t>You can open multiple Browser tabs. Each tab will describe the active folder in the tab.</w:t>
      </w:r>
      <w:r w:rsidR="008535BC" w:rsidRPr="00AA38F0">
        <w:rPr>
          <w:lang w:val="en-US"/>
        </w:rPr>
        <w:t xml:space="preserve"> You can also use the shortcut CTRL+T to open a new tab. </w:t>
      </w:r>
    </w:p>
    <w:p w14:paraId="130EE539" w14:textId="43144FDF" w:rsidR="00D60297" w:rsidRPr="00AA38F0" w:rsidRDefault="00D97C45" w:rsidP="00D60297">
      <w:pPr>
        <w:jc w:val="center"/>
        <w:rPr>
          <w:lang w:val="en-US"/>
        </w:rPr>
      </w:pPr>
      <w:r>
        <w:rPr>
          <w:noProof/>
          <w:lang w:val="en-US" w:eastAsia="en-US"/>
        </w:rPr>
        <w:lastRenderedPageBreak/>
        <w:drawing>
          <wp:inline distT="0" distB="0" distL="0" distR="0" wp14:anchorId="0DCE052F" wp14:editId="2CA12B79">
            <wp:extent cx="6193790" cy="3890645"/>
            <wp:effectExtent l="152400" t="152400" r="359410" b="357505"/>
            <wp:docPr id="243" name="Picture 243" descr="C:\Users\Deyan Atanasov\AppData\Local\Microsoft\Windows\INetCache\Content.Word\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3790" cy="38906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53ED97" w14:textId="77777777" w:rsidR="00A53EE4" w:rsidRDefault="00A53EE4">
      <w:pPr>
        <w:spacing w:after="200" w:line="276" w:lineRule="auto"/>
        <w:rPr>
          <w:rFonts w:asciiTheme="majorHAnsi" w:hAnsiTheme="majorHAnsi"/>
          <w:caps/>
          <w:color w:val="5E878F"/>
          <w:spacing w:val="20"/>
          <w:sz w:val="28"/>
          <w:szCs w:val="28"/>
          <w:lang w:val="en-US"/>
        </w:rPr>
      </w:pPr>
      <w:bookmarkStart w:id="138" w:name="_Ref323741932"/>
      <w:bookmarkStart w:id="139" w:name="_Toc483990983"/>
      <w:r>
        <w:rPr>
          <w:lang w:val="en-US"/>
        </w:rPr>
        <w:br w:type="page"/>
      </w:r>
    </w:p>
    <w:p w14:paraId="3D7C7B3F" w14:textId="61E92C43" w:rsidR="00294DE6" w:rsidRPr="00AA38F0" w:rsidRDefault="00294DE6" w:rsidP="00294DE6">
      <w:pPr>
        <w:pStyle w:val="Heading2"/>
        <w:rPr>
          <w:lang w:val="en-US"/>
        </w:rPr>
      </w:pPr>
      <w:r w:rsidRPr="00AA38F0">
        <w:rPr>
          <w:lang w:val="en-US"/>
        </w:rPr>
        <w:lastRenderedPageBreak/>
        <w:t>Recycle bin</w:t>
      </w:r>
      <w:bookmarkEnd w:id="138"/>
      <w:bookmarkEnd w:id="139"/>
    </w:p>
    <w:p w14:paraId="6B90FAEC" w14:textId="77777777" w:rsidR="00294DE6" w:rsidRPr="00AA38F0" w:rsidRDefault="00294DE6" w:rsidP="00294DE6">
      <w:pPr>
        <w:rPr>
          <w:lang w:val="en-US"/>
        </w:rPr>
      </w:pPr>
      <w:r w:rsidRPr="00AA38F0">
        <w:rPr>
          <w:lang w:val="en-US"/>
        </w:rPr>
        <w:t>The recycle bin enables you to restore deleted files and folders</w:t>
      </w:r>
      <w:r w:rsidR="0072268F" w:rsidRPr="00AA38F0">
        <w:rPr>
          <w:lang w:val="en-US"/>
        </w:rPr>
        <w:t xml:space="preserve">, </w:t>
      </w:r>
      <w:proofErr w:type="gramStart"/>
      <w:r w:rsidR="0072268F" w:rsidRPr="00AA38F0">
        <w:rPr>
          <w:lang w:val="en-US"/>
        </w:rPr>
        <w:t>similar to</w:t>
      </w:r>
      <w:proofErr w:type="gramEnd"/>
      <w:r w:rsidR="0072268F" w:rsidRPr="00AA38F0">
        <w:rPr>
          <w:lang w:val="en-US"/>
        </w:rPr>
        <w:t xml:space="preserve"> the Windows Recycle Bin.</w:t>
      </w:r>
    </w:p>
    <w:p w14:paraId="33F7242D" w14:textId="024C29C0" w:rsidR="00294DE6" w:rsidRPr="00AA38F0" w:rsidRDefault="003063EE" w:rsidP="00294DE6">
      <w:pPr>
        <w:jc w:val="center"/>
        <w:rPr>
          <w:lang w:val="en-US"/>
        </w:rPr>
      </w:pPr>
      <w:r>
        <w:rPr>
          <w:noProof/>
          <w:lang w:val="en-US" w:eastAsia="en-US"/>
        </w:rPr>
        <w:drawing>
          <wp:inline distT="0" distB="0" distL="0" distR="0" wp14:anchorId="1AF4CF64" wp14:editId="35BB40C9">
            <wp:extent cx="4951562" cy="4357781"/>
            <wp:effectExtent l="152400" t="152400" r="363855" b="367030"/>
            <wp:docPr id="245" name="Picture 245" descr="C:\Users\Deyan Atanasov\AppData\Local\Microsoft\Windows\INetCache\Content.Word\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Picture5.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54392" cy="4360271"/>
                    </a:xfrm>
                    <a:prstGeom prst="rect">
                      <a:avLst/>
                    </a:prstGeom>
                    <a:ln>
                      <a:noFill/>
                    </a:ln>
                    <a:effectLst>
                      <a:outerShdw blurRad="292100" dist="139700" dir="2700000" algn="tl" rotWithShape="0">
                        <a:srgbClr val="333333">
                          <a:alpha val="65000"/>
                        </a:srgbClr>
                      </a:outerShdw>
                    </a:effectLst>
                  </pic:spPr>
                </pic:pic>
              </a:graphicData>
            </a:graphic>
          </wp:inline>
        </w:drawing>
      </w:r>
    </w:p>
    <w:p w14:paraId="2B339051" w14:textId="77777777" w:rsidR="00785D91" w:rsidRPr="00AA38F0" w:rsidRDefault="00142369" w:rsidP="00710C34">
      <w:pPr>
        <w:pStyle w:val="Heading2"/>
        <w:rPr>
          <w:lang w:val="en-US"/>
        </w:rPr>
      </w:pPr>
      <w:bookmarkStart w:id="140" w:name="_Toc483990984"/>
      <w:r w:rsidRPr="00AA38F0">
        <w:rPr>
          <w:lang w:val="en-US"/>
        </w:rPr>
        <w:t>Browse as user</w:t>
      </w:r>
      <w:bookmarkEnd w:id="140"/>
    </w:p>
    <w:p w14:paraId="74342F37" w14:textId="4AFB7C3C" w:rsidR="00051936" w:rsidRPr="00AA38F0" w:rsidRDefault="00051936" w:rsidP="007A711E">
      <w:pPr>
        <w:autoSpaceDE w:val="0"/>
        <w:autoSpaceDN w:val="0"/>
        <w:rPr>
          <w:lang w:val="en-US"/>
        </w:rPr>
      </w:pPr>
      <w:r w:rsidRPr="00AA38F0">
        <w:rPr>
          <w:lang w:val="en-US"/>
        </w:rPr>
        <w:t xml:space="preserve">Only the general Alfresco ECM Administrator will have following functionality available. </w:t>
      </w:r>
    </w:p>
    <w:p w14:paraId="11044F3D" w14:textId="096502EA" w:rsidR="00BE2B92" w:rsidRPr="00AA38F0" w:rsidRDefault="00724E08" w:rsidP="00D8411D">
      <w:pPr>
        <w:autoSpaceDE w:val="0"/>
        <w:autoSpaceDN w:val="0"/>
        <w:rPr>
          <w:lang w:val="en-US"/>
        </w:rPr>
      </w:pPr>
      <w:r w:rsidRPr="00AA38F0">
        <w:rPr>
          <w:lang w:val="en-US"/>
        </w:rPr>
        <w:t xml:space="preserve">Administrators can </w:t>
      </w:r>
      <w:r w:rsidR="006077AE" w:rsidRPr="00AA38F0">
        <w:rPr>
          <w:lang w:val="en-US"/>
        </w:rPr>
        <w:t>impersonate another user.  The administrator can see what a user can see</w:t>
      </w:r>
      <w:r w:rsidR="0090402A" w:rsidRPr="00AA38F0">
        <w:rPr>
          <w:lang w:val="en-US"/>
        </w:rPr>
        <w:t xml:space="preserve"> to</w:t>
      </w:r>
      <w:r w:rsidR="006077AE" w:rsidRPr="00AA38F0">
        <w:rPr>
          <w:lang w:val="en-US"/>
        </w:rPr>
        <w:t xml:space="preserve">, </w:t>
      </w:r>
      <w:r w:rsidR="0090402A" w:rsidRPr="00AA38F0">
        <w:rPr>
          <w:lang w:val="en-US"/>
        </w:rPr>
        <w:t xml:space="preserve">for example, </w:t>
      </w:r>
      <w:r w:rsidR="006077AE" w:rsidRPr="00AA38F0">
        <w:rPr>
          <w:lang w:val="en-US"/>
        </w:rPr>
        <w:t>troubleshoot permissions.</w:t>
      </w:r>
    </w:p>
    <w:p w14:paraId="6D608D2E" w14:textId="1C63F8A3" w:rsidR="008E0D8A" w:rsidRPr="00AA38F0" w:rsidRDefault="0072268F" w:rsidP="008E0D8A">
      <w:pPr>
        <w:pStyle w:val="ListParagraph"/>
        <w:numPr>
          <w:ilvl w:val="0"/>
          <w:numId w:val="9"/>
        </w:numPr>
        <w:autoSpaceDE w:val="0"/>
        <w:autoSpaceDN w:val="0"/>
        <w:rPr>
          <w:lang w:val="en-US"/>
        </w:rPr>
      </w:pPr>
      <w:r w:rsidRPr="00AA38F0">
        <w:rPr>
          <w:lang w:val="en-US"/>
        </w:rPr>
        <w:t>Open the Windows Menu and c</w:t>
      </w:r>
      <w:r w:rsidR="00724E08" w:rsidRPr="00AA38F0">
        <w:rPr>
          <w:lang w:val="en-US"/>
        </w:rPr>
        <w:t xml:space="preserve">lick the </w:t>
      </w:r>
      <w:r w:rsidR="006077AE" w:rsidRPr="00AA38F0">
        <w:rPr>
          <w:lang w:val="en-US"/>
        </w:rPr>
        <w:t>“Browse</w:t>
      </w:r>
      <w:r w:rsidR="0090402A" w:rsidRPr="00AA38F0">
        <w:rPr>
          <w:lang w:val="en-US"/>
        </w:rPr>
        <w:t xml:space="preserve"> </w:t>
      </w:r>
      <w:r w:rsidR="002E46C4">
        <w:rPr>
          <w:lang w:val="en-US"/>
        </w:rPr>
        <w:t xml:space="preserve">as </w:t>
      </w:r>
      <w:r w:rsidR="0090402A" w:rsidRPr="00AA38F0">
        <w:rPr>
          <w:lang w:val="en-US"/>
        </w:rPr>
        <w:t>u</w:t>
      </w:r>
      <w:r w:rsidR="002E46C4">
        <w:rPr>
          <w:lang w:val="en-US"/>
        </w:rPr>
        <w:t>s</w:t>
      </w:r>
      <w:r w:rsidR="006077AE" w:rsidRPr="00AA38F0">
        <w:rPr>
          <w:lang w:val="en-US"/>
        </w:rPr>
        <w:t>er”-</w:t>
      </w:r>
      <w:r w:rsidR="00724E08" w:rsidRPr="00AA38F0">
        <w:rPr>
          <w:lang w:val="en-US"/>
        </w:rPr>
        <w:t xml:space="preserve">command </w:t>
      </w:r>
      <w:r w:rsidR="006077AE" w:rsidRPr="00AA38F0">
        <w:rPr>
          <w:lang w:val="en-US"/>
        </w:rPr>
        <w:t>and a Browse as user tab will open</w:t>
      </w:r>
    </w:p>
    <w:p w14:paraId="2C151C7E" w14:textId="54C8E4EC" w:rsidR="008E0D8A" w:rsidRPr="00AA38F0" w:rsidRDefault="006077AE" w:rsidP="008E0D8A">
      <w:pPr>
        <w:pStyle w:val="ListParagraph"/>
        <w:numPr>
          <w:ilvl w:val="0"/>
          <w:numId w:val="9"/>
        </w:numPr>
        <w:autoSpaceDE w:val="0"/>
        <w:autoSpaceDN w:val="0"/>
        <w:rPr>
          <w:lang w:val="en-US"/>
        </w:rPr>
      </w:pPr>
      <w:r w:rsidRPr="00AA38F0">
        <w:rPr>
          <w:lang w:val="en-US"/>
        </w:rPr>
        <w:t xml:space="preserve">In the upper textbox, </w:t>
      </w:r>
      <w:r w:rsidR="00724E08" w:rsidRPr="00AA38F0">
        <w:rPr>
          <w:lang w:val="en-US"/>
        </w:rPr>
        <w:t>fil</w:t>
      </w:r>
      <w:r w:rsidRPr="00AA38F0">
        <w:rPr>
          <w:lang w:val="en-US"/>
        </w:rPr>
        <w:t xml:space="preserve">l in the </w:t>
      </w:r>
      <w:r w:rsidR="00654C8E">
        <w:rPr>
          <w:lang w:val="en-US"/>
        </w:rPr>
        <w:t xml:space="preserve">relevant </w:t>
      </w:r>
      <w:r w:rsidRPr="00AA38F0">
        <w:rPr>
          <w:lang w:val="en-US"/>
        </w:rPr>
        <w:t>Alfresco username and click on “Switch User”</w:t>
      </w:r>
    </w:p>
    <w:p w14:paraId="0A966562" w14:textId="77777777" w:rsidR="00A3467E" w:rsidRDefault="00E3007B" w:rsidP="008E0D8A">
      <w:pPr>
        <w:pStyle w:val="ListParagraph"/>
        <w:numPr>
          <w:ilvl w:val="0"/>
          <w:numId w:val="9"/>
        </w:numPr>
        <w:autoSpaceDE w:val="0"/>
        <w:autoSpaceDN w:val="0"/>
        <w:rPr>
          <w:lang w:val="en-US"/>
        </w:rPr>
      </w:pPr>
      <w:r w:rsidRPr="00AA38F0">
        <w:rPr>
          <w:lang w:val="en-US"/>
        </w:rPr>
        <w:t>T</w:t>
      </w:r>
      <w:r w:rsidR="00724E08" w:rsidRPr="00AA38F0">
        <w:rPr>
          <w:lang w:val="en-US"/>
        </w:rPr>
        <w:t xml:space="preserve">he </w:t>
      </w:r>
      <w:r w:rsidR="00654C8E">
        <w:rPr>
          <w:lang w:val="en-US"/>
        </w:rPr>
        <w:t xml:space="preserve">Administrator will have </w:t>
      </w:r>
      <w:r w:rsidR="0090402A" w:rsidRPr="00AA38F0">
        <w:rPr>
          <w:lang w:val="en-US"/>
        </w:rPr>
        <w:t>a minimum of</w:t>
      </w:r>
      <w:r w:rsidR="00724E08" w:rsidRPr="00AA38F0">
        <w:rPr>
          <w:lang w:val="en-US"/>
        </w:rPr>
        <w:t xml:space="preserve"> consumer</w:t>
      </w:r>
      <w:r w:rsidRPr="00AA38F0">
        <w:rPr>
          <w:lang w:val="en-US"/>
        </w:rPr>
        <w:t xml:space="preserve"> (=read) access to the folder structure and documents </w:t>
      </w:r>
      <w:r w:rsidR="0090402A" w:rsidRPr="00AA38F0">
        <w:rPr>
          <w:lang w:val="en-US"/>
        </w:rPr>
        <w:t>that appear</w:t>
      </w:r>
    </w:p>
    <w:p w14:paraId="40F2CE23" w14:textId="6C657069" w:rsidR="00785D91" w:rsidRPr="00AA38F0" w:rsidRDefault="00A3467E" w:rsidP="00A3467E">
      <w:pPr>
        <w:pStyle w:val="ListParagraph"/>
        <w:autoSpaceDE w:val="0"/>
        <w:autoSpaceDN w:val="0"/>
        <w:jc w:val="center"/>
        <w:rPr>
          <w:lang w:val="en-US"/>
        </w:rPr>
      </w:pPr>
      <w:r w:rsidRPr="00AA38F0">
        <w:rPr>
          <w:noProof/>
          <w:lang w:val="en-US" w:eastAsia="en-US"/>
        </w:rPr>
        <w:drawing>
          <wp:inline distT="0" distB="0" distL="0" distR="0" wp14:anchorId="49C951EC" wp14:editId="4B589FED">
            <wp:extent cx="1943100" cy="10572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943100" cy="1057275"/>
                    </a:xfrm>
                    <a:prstGeom prst="rect">
                      <a:avLst/>
                    </a:prstGeom>
                  </pic:spPr>
                </pic:pic>
              </a:graphicData>
            </a:graphic>
          </wp:inline>
        </w:drawing>
      </w:r>
    </w:p>
    <w:p w14:paraId="3DDAEFAE" w14:textId="2A350963" w:rsidR="00DD19B4" w:rsidRPr="00AA38F0" w:rsidRDefault="00DD19B4" w:rsidP="002B3A6A">
      <w:pPr>
        <w:autoSpaceDE w:val="0"/>
        <w:autoSpaceDN w:val="0"/>
        <w:jc w:val="center"/>
        <w:rPr>
          <w:color w:val="FF0000"/>
          <w:lang w:val="en-US"/>
        </w:rPr>
      </w:pPr>
    </w:p>
    <w:p w14:paraId="1329AD52" w14:textId="2914FF9A" w:rsidR="000F2616" w:rsidRPr="00AA38F0" w:rsidRDefault="00724E08" w:rsidP="00710C34">
      <w:pPr>
        <w:pStyle w:val="Heading1"/>
        <w:rPr>
          <w:lang w:val="en-US"/>
        </w:rPr>
      </w:pPr>
      <w:bookmarkStart w:id="141" w:name="_Ref254103478"/>
      <w:bookmarkStart w:id="142" w:name="_Ref254103487"/>
      <w:bookmarkStart w:id="143" w:name="_Toc483990985"/>
      <w:r w:rsidRPr="00AA38F0">
        <w:rPr>
          <w:lang w:val="en-US"/>
        </w:rPr>
        <w:t>Fred User Settings</w:t>
      </w:r>
      <w:bookmarkEnd w:id="141"/>
      <w:bookmarkEnd w:id="142"/>
      <w:bookmarkEnd w:id="143"/>
    </w:p>
    <w:p w14:paraId="3646C938" w14:textId="77777777" w:rsidR="00A3467E" w:rsidRDefault="00724E08" w:rsidP="00FB5DAC">
      <w:pPr>
        <w:rPr>
          <w:lang w:val="en-US"/>
        </w:rPr>
      </w:pPr>
      <w:r w:rsidRPr="00AA38F0">
        <w:rPr>
          <w:lang w:val="en-US"/>
        </w:rPr>
        <w:t>Fred allows you to configure</w:t>
      </w:r>
      <w:r w:rsidR="00654C8E">
        <w:rPr>
          <w:lang w:val="en-US"/>
        </w:rPr>
        <w:t xml:space="preserve"> the</w:t>
      </w:r>
      <w:r w:rsidRPr="00AA38F0">
        <w:rPr>
          <w:lang w:val="en-US"/>
        </w:rPr>
        <w:t xml:space="preserve"> settings listed below.  To change the settings</w:t>
      </w:r>
      <w:r w:rsidR="00AD7CD3" w:rsidRPr="00AA38F0">
        <w:rPr>
          <w:lang w:val="en-US"/>
        </w:rPr>
        <w:t>,</w:t>
      </w:r>
      <w:r w:rsidRPr="00AA38F0">
        <w:rPr>
          <w:lang w:val="en-US"/>
        </w:rPr>
        <w:t xml:space="preserve"> click on </w:t>
      </w:r>
      <w:r w:rsidR="00AD7CD3" w:rsidRPr="00AA38F0">
        <w:rPr>
          <w:lang w:val="en-US"/>
        </w:rPr>
        <w:t>“File” and select “</w:t>
      </w:r>
      <w:r w:rsidR="005533FF" w:rsidRPr="00AA38F0">
        <w:rPr>
          <w:lang w:val="en-US"/>
        </w:rPr>
        <w:t xml:space="preserve">Open </w:t>
      </w:r>
      <w:r w:rsidR="00AD7CD3" w:rsidRPr="00AA38F0">
        <w:rPr>
          <w:lang w:val="en-US"/>
        </w:rPr>
        <w:t>Settings”</w:t>
      </w:r>
      <w:r w:rsidRPr="00AA38F0">
        <w:rPr>
          <w:lang w:val="en-US"/>
        </w:rPr>
        <w:t>.</w:t>
      </w:r>
    </w:p>
    <w:p w14:paraId="40EAE4BA" w14:textId="24329580" w:rsidR="00FB5DAC" w:rsidRPr="00AA38F0" w:rsidRDefault="00A3467E" w:rsidP="00A3467E">
      <w:pPr>
        <w:jc w:val="center"/>
        <w:rPr>
          <w:lang w:val="en-US"/>
        </w:rPr>
      </w:pPr>
      <w:r w:rsidRPr="00AA38F0">
        <w:rPr>
          <w:noProof/>
          <w:lang w:val="en-US" w:eastAsia="en-US"/>
        </w:rPr>
        <w:drawing>
          <wp:inline distT="0" distB="0" distL="0" distR="0" wp14:anchorId="092981B6" wp14:editId="1861E14F">
            <wp:extent cx="1317600" cy="738000"/>
            <wp:effectExtent l="0" t="0" r="0" b="508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9"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pic:spPr>
                </pic:pic>
              </a:graphicData>
            </a:graphic>
          </wp:inline>
        </w:drawing>
      </w:r>
    </w:p>
    <w:p w14:paraId="0238D12B" w14:textId="71E2A97F" w:rsidR="000F2616" w:rsidRPr="00AA38F0" w:rsidRDefault="005B660E" w:rsidP="00710C34">
      <w:pPr>
        <w:pStyle w:val="Heading2"/>
        <w:rPr>
          <w:lang w:val="en-US"/>
        </w:rPr>
      </w:pPr>
      <w:bookmarkStart w:id="144" w:name="_Toc483990986"/>
      <w:r w:rsidRPr="00AA38F0">
        <w:rPr>
          <w:lang w:val="en-US"/>
        </w:rPr>
        <w:t>General</w:t>
      </w:r>
      <w:bookmarkEnd w:id="144"/>
    </w:p>
    <w:p w14:paraId="58BD0210" w14:textId="585C3491" w:rsidR="00395ECA" w:rsidRPr="00AA38F0" w:rsidRDefault="00395ECA" w:rsidP="00395ECA">
      <w:pPr>
        <w:rPr>
          <w:u w:val="single"/>
          <w:lang w:val="en-US"/>
        </w:rPr>
      </w:pPr>
      <w:r w:rsidRPr="00AA38F0">
        <w:rPr>
          <w:u w:val="single"/>
          <w:lang w:val="en-US"/>
        </w:rPr>
        <w:t>Locali</w:t>
      </w:r>
      <w:r w:rsidR="0090402A" w:rsidRPr="00AA38F0">
        <w:rPr>
          <w:u w:val="single"/>
          <w:lang w:val="en-US"/>
        </w:rPr>
        <w:t>z</w:t>
      </w:r>
      <w:r w:rsidRPr="00AA38F0">
        <w:rPr>
          <w:u w:val="single"/>
          <w:lang w:val="en-US"/>
        </w:rPr>
        <w:t>ation</w:t>
      </w:r>
    </w:p>
    <w:p w14:paraId="6604F66E" w14:textId="60315B8F" w:rsidR="00395ECA" w:rsidRPr="00AA38F0" w:rsidRDefault="00395ECA" w:rsidP="00103573">
      <w:pPr>
        <w:pStyle w:val="ListParagraph"/>
        <w:numPr>
          <w:ilvl w:val="0"/>
          <w:numId w:val="17"/>
        </w:numPr>
        <w:rPr>
          <w:lang w:val="en-US"/>
        </w:rPr>
      </w:pPr>
      <w:r w:rsidRPr="00AA38F0">
        <w:rPr>
          <w:lang w:val="en-US"/>
        </w:rPr>
        <w:t>Fred will use</w:t>
      </w:r>
      <w:r w:rsidR="0090402A" w:rsidRPr="00AA38F0">
        <w:rPr>
          <w:lang w:val="en-US"/>
        </w:rPr>
        <w:t>,</w:t>
      </w:r>
      <w:r w:rsidRPr="00AA38F0">
        <w:rPr>
          <w:lang w:val="en-US"/>
        </w:rPr>
        <w:t xml:space="preserve"> </w:t>
      </w:r>
      <w:r w:rsidR="00C25D0C" w:rsidRPr="00AA38F0">
        <w:rPr>
          <w:lang w:val="en-US"/>
        </w:rPr>
        <w:t>by default</w:t>
      </w:r>
      <w:r w:rsidR="0090402A" w:rsidRPr="00AA38F0">
        <w:rPr>
          <w:lang w:val="en-US"/>
        </w:rPr>
        <w:t>,</w:t>
      </w:r>
      <w:r w:rsidR="00C25D0C" w:rsidRPr="00AA38F0">
        <w:rPr>
          <w:lang w:val="en-US"/>
        </w:rPr>
        <w:t xml:space="preserve"> </w:t>
      </w:r>
      <w:r w:rsidRPr="00AA38F0">
        <w:rPr>
          <w:lang w:val="en-US"/>
        </w:rPr>
        <w:t xml:space="preserve">the language set in </w:t>
      </w:r>
      <w:r w:rsidR="00C25D0C" w:rsidRPr="00AA38F0">
        <w:rPr>
          <w:lang w:val="en-US"/>
        </w:rPr>
        <w:t>Windows</w:t>
      </w:r>
      <w:r w:rsidRPr="00AA38F0">
        <w:rPr>
          <w:lang w:val="en-US"/>
        </w:rPr>
        <w:t>.</w:t>
      </w:r>
      <w:r w:rsidR="00C25D0C" w:rsidRPr="00AA38F0">
        <w:rPr>
          <w:lang w:val="en-US"/>
        </w:rPr>
        <w:t xml:space="preserve"> You can set a specific language pack for the Fred user interface</w:t>
      </w:r>
    </w:p>
    <w:p w14:paraId="676EC9E7" w14:textId="4A2DA092" w:rsidR="00C500A6" w:rsidRPr="00AA38F0" w:rsidRDefault="0090402A" w:rsidP="00A55C2A">
      <w:pPr>
        <w:pStyle w:val="ListParagraph"/>
        <w:numPr>
          <w:ilvl w:val="0"/>
          <w:numId w:val="17"/>
        </w:numPr>
        <w:rPr>
          <w:lang w:val="en-US"/>
        </w:rPr>
      </w:pPr>
      <w:r w:rsidRPr="00AA38F0">
        <w:rPr>
          <w:lang w:val="en-US"/>
        </w:rPr>
        <w:t xml:space="preserve">The </w:t>
      </w:r>
      <w:r w:rsidR="00C500A6" w:rsidRPr="00AA38F0">
        <w:rPr>
          <w:lang w:val="en-US"/>
        </w:rPr>
        <w:t xml:space="preserve">Fred Working Directory is the folder used to download the working copies in the </w:t>
      </w:r>
      <w:r w:rsidRPr="00AA38F0">
        <w:rPr>
          <w:lang w:val="en-US"/>
        </w:rPr>
        <w:t>“E</w:t>
      </w:r>
      <w:r w:rsidR="00C500A6" w:rsidRPr="00AA38F0">
        <w:rPr>
          <w:lang w:val="en-US"/>
        </w:rPr>
        <w:t xml:space="preserve">dit </w:t>
      </w:r>
      <w:r w:rsidRPr="00AA38F0">
        <w:rPr>
          <w:lang w:val="en-US"/>
        </w:rPr>
        <w:t>O</w:t>
      </w:r>
      <w:r w:rsidR="00C500A6" w:rsidRPr="00AA38F0">
        <w:rPr>
          <w:lang w:val="en-US"/>
        </w:rPr>
        <w:t>ffline</w:t>
      </w:r>
      <w:r w:rsidRPr="00AA38F0">
        <w:rPr>
          <w:lang w:val="en-US"/>
        </w:rPr>
        <w:t>”</w:t>
      </w:r>
      <w:r w:rsidR="00C500A6" w:rsidRPr="00AA38F0">
        <w:rPr>
          <w:lang w:val="en-US"/>
        </w:rPr>
        <w:t xml:space="preserve"> action</w:t>
      </w:r>
    </w:p>
    <w:p w14:paraId="7529BCE2" w14:textId="77777777" w:rsidR="0031603F" w:rsidRDefault="00C500A6" w:rsidP="00C500A6">
      <w:pPr>
        <w:pStyle w:val="ListParagraph"/>
        <w:numPr>
          <w:ilvl w:val="1"/>
          <w:numId w:val="17"/>
        </w:numPr>
        <w:rPr>
          <w:lang w:val="en-US"/>
        </w:rPr>
      </w:pPr>
      <w:r w:rsidRPr="00AA38F0">
        <w:rPr>
          <w:lang w:val="en-US"/>
        </w:rPr>
        <w:t xml:space="preserve">The checkbox ‘Clean up </w:t>
      </w:r>
      <w:r w:rsidR="0090402A" w:rsidRPr="00AA38F0">
        <w:rPr>
          <w:lang w:val="en-US"/>
        </w:rPr>
        <w:t>t</w:t>
      </w:r>
      <w:r w:rsidRPr="00AA38F0">
        <w:rPr>
          <w:lang w:val="en-US"/>
        </w:rPr>
        <w:t>emporary files on disconnect’ activates the removal of temporary copies of downloaded files. As you continue to consult documents, temporary copies remain on your local drive and grow in volume</w:t>
      </w:r>
    </w:p>
    <w:p w14:paraId="20448AFF" w14:textId="25774B94" w:rsidR="00C500A6" w:rsidRPr="0031603F" w:rsidRDefault="0031603F" w:rsidP="0031603F">
      <w:pPr>
        <w:pStyle w:val="ListParagraph"/>
        <w:ind w:left="1440"/>
        <w:rPr>
          <w:lang w:val="en-US"/>
        </w:rPr>
      </w:pPr>
      <w:r w:rsidRPr="00AA38F0">
        <w:rPr>
          <w:noProof/>
          <w:lang w:val="en-US" w:eastAsia="en-US"/>
        </w:rPr>
        <w:drawing>
          <wp:inline distT="0" distB="0" distL="0" distR="0" wp14:anchorId="1D9262D5" wp14:editId="13E640F3">
            <wp:extent cx="3077845" cy="3418840"/>
            <wp:effectExtent l="0" t="0" r="8255" b="0"/>
            <wp:docPr id="392" name="Picture 86" descr="Fred Settings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3D5129B4" w14:textId="77777777" w:rsidR="00445081" w:rsidRPr="00AA38F0" w:rsidRDefault="00445081" w:rsidP="00445081">
      <w:pPr>
        <w:pStyle w:val="ListParagraph"/>
        <w:ind w:left="1440"/>
        <w:rPr>
          <w:lang w:val="en-US"/>
        </w:rPr>
      </w:pPr>
    </w:p>
    <w:p w14:paraId="0D4311C9" w14:textId="5B74DBAE" w:rsidR="00445081" w:rsidRPr="0031603F" w:rsidRDefault="00C500A6" w:rsidP="0031603F">
      <w:pPr>
        <w:pStyle w:val="ListParagraph"/>
        <w:numPr>
          <w:ilvl w:val="1"/>
          <w:numId w:val="17"/>
        </w:numPr>
        <w:rPr>
          <w:lang w:val="en-US"/>
        </w:rPr>
      </w:pPr>
      <w:r w:rsidRPr="00AA38F0">
        <w:rPr>
          <w:lang w:val="en-US"/>
        </w:rPr>
        <w:t xml:space="preserve">The checkbox ‘Ask to </w:t>
      </w:r>
      <w:r w:rsidR="0090402A" w:rsidRPr="00AA38F0">
        <w:rPr>
          <w:lang w:val="en-US"/>
        </w:rPr>
        <w:t>c</w:t>
      </w:r>
      <w:r w:rsidRPr="00AA38F0">
        <w:rPr>
          <w:lang w:val="en-US"/>
        </w:rPr>
        <w:t>heck</w:t>
      </w:r>
      <w:r w:rsidR="0090402A" w:rsidRPr="00AA38F0">
        <w:rPr>
          <w:lang w:val="en-US"/>
        </w:rPr>
        <w:t>-</w:t>
      </w:r>
      <w:r w:rsidRPr="00AA38F0">
        <w:rPr>
          <w:lang w:val="en-US"/>
        </w:rPr>
        <w:t xml:space="preserve">in working copies on disconnect’ activates </w:t>
      </w:r>
      <w:r w:rsidR="0090402A" w:rsidRPr="00AA38F0">
        <w:rPr>
          <w:lang w:val="en-US"/>
        </w:rPr>
        <w:t xml:space="preserve">a </w:t>
      </w:r>
      <w:r w:rsidRPr="00AA38F0">
        <w:rPr>
          <w:lang w:val="en-US"/>
        </w:rPr>
        <w:t xml:space="preserve">message box </w:t>
      </w:r>
      <w:r w:rsidR="0090402A" w:rsidRPr="00AA38F0">
        <w:rPr>
          <w:lang w:val="en-US"/>
        </w:rPr>
        <w:t xml:space="preserve">that </w:t>
      </w:r>
      <w:r w:rsidRPr="00AA38F0">
        <w:rPr>
          <w:lang w:val="en-US"/>
        </w:rPr>
        <w:t xml:space="preserve">will ask you to check-in all working copies when disconnecting from the repository. This is </w:t>
      </w:r>
      <w:r w:rsidR="0090402A" w:rsidRPr="00AA38F0">
        <w:rPr>
          <w:lang w:val="en-US"/>
        </w:rPr>
        <w:t>useful</w:t>
      </w:r>
      <w:r w:rsidRPr="00AA38F0">
        <w:rPr>
          <w:lang w:val="en-US"/>
        </w:rPr>
        <w:t xml:space="preserve"> when you are working on two computers</w:t>
      </w:r>
      <w:r w:rsidR="0090402A" w:rsidRPr="00AA38F0">
        <w:rPr>
          <w:lang w:val="en-US"/>
        </w:rPr>
        <w:t>,</w:t>
      </w:r>
      <w:r w:rsidRPr="00AA38F0">
        <w:rPr>
          <w:lang w:val="en-US"/>
        </w:rPr>
        <w:t xml:space="preserve"> and you want to move from one </w:t>
      </w:r>
      <w:r w:rsidR="0090402A" w:rsidRPr="00AA38F0">
        <w:rPr>
          <w:lang w:val="en-US"/>
        </w:rPr>
        <w:t xml:space="preserve">computer </w:t>
      </w:r>
      <w:r w:rsidRPr="00AA38F0">
        <w:rPr>
          <w:lang w:val="en-US"/>
        </w:rPr>
        <w:t>to the other</w:t>
      </w:r>
    </w:p>
    <w:p w14:paraId="5784C1EA" w14:textId="77777777" w:rsidR="00C500A6" w:rsidRPr="00AA38F0" w:rsidRDefault="00C500A6" w:rsidP="000701C6">
      <w:pPr>
        <w:jc w:val="center"/>
        <w:rPr>
          <w:lang w:val="en-US" w:eastAsia="en-GB"/>
        </w:rPr>
      </w:pPr>
      <w:r w:rsidRPr="00AA38F0">
        <w:rPr>
          <w:noProof/>
          <w:lang w:val="en-US" w:eastAsia="en-US"/>
        </w:rPr>
        <w:lastRenderedPageBreak/>
        <w:drawing>
          <wp:inline distT="0" distB="0" distL="0" distR="0" wp14:anchorId="04B97086" wp14:editId="591E686B">
            <wp:extent cx="3258000" cy="1324800"/>
            <wp:effectExtent l="0" t="0" r="0" b="88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pic:spPr>
                </pic:pic>
              </a:graphicData>
            </a:graphic>
          </wp:inline>
        </w:drawing>
      </w:r>
    </w:p>
    <w:p w14:paraId="341B6C50" w14:textId="77777777" w:rsidR="00445081" w:rsidRDefault="00445081">
      <w:pPr>
        <w:spacing w:after="200" w:line="276" w:lineRule="auto"/>
        <w:rPr>
          <w:rFonts w:asciiTheme="majorHAnsi" w:hAnsiTheme="majorHAnsi"/>
          <w:caps/>
          <w:color w:val="5E878F"/>
          <w:spacing w:val="20"/>
          <w:sz w:val="28"/>
          <w:szCs w:val="28"/>
          <w:lang w:val="en-US"/>
        </w:rPr>
      </w:pPr>
      <w:bookmarkStart w:id="145" w:name="_Toc483990987"/>
      <w:r>
        <w:rPr>
          <w:lang w:val="en-US"/>
        </w:rPr>
        <w:br w:type="page"/>
      </w:r>
    </w:p>
    <w:p w14:paraId="1B101ABB" w14:textId="4069C0EF" w:rsidR="0050196A" w:rsidRPr="00AA38F0" w:rsidRDefault="0050196A" w:rsidP="0050196A">
      <w:pPr>
        <w:pStyle w:val="Heading2"/>
        <w:rPr>
          <w:lang w:val="en-US"/>
        </w:rPr>
      </w:pPr>
      <w:r w:rsidRPr="00AA38F0">
        <w:rPr>
          <w:lang w:val="en-US"/>
        </w:rPr>
        <w:lastRenderedPageBreak/>
        <w:t>Connection</w:t>
      </w:r>
      <w:bookmarkEnd w:id="145"/>
    </w:p>
    <w:p w14:paraId="53DE40EA" w14:textId="77777777" w:rsidR="00C500A6" w:rsidRPr="00AA38F0" w:rsidRDefault="00C500A6" w:rsidP="00C500A6">
      <w:pPr>
        <w:rPr>
          <w:u w:val="single"/>
          <w:lang w:val="en-US"/>
        </w:rPr>
      </w:pPr>
      <w:r w:rsidRPr="00AA38F0">
        <w:rPr>
          <w:u w:val="single"/>
          <w:lang w:val="en-US"/>
        </w:rPr>
        <w:t>Proxy settings</w:t>
      </w:r>
    </w:p>
    <w:p w14:paraId="4698DDEF" w14:textId="77D4DED6" w:rsidR="0050196A" w:rsidRPr="0031603F" w:rsidRDefault="00C500A6" w:rsidP="0031603F">
      <w:pPr>
        <w:pStyle w:val="ListParagraph"/>
        <w:numPr>
          <w:ilvl w:val="0"/>
          <w:numId w:val="17"/>
        </w:numPr>
        <w:rPr>
          <w:lang w:val="en-US"/>
        </w:rPr>
      </w:pPr>
      <w:r w:rsidRPr="00AA38F0">
        <w:rPr>
          <w:lang w:val="en-US"/>
        </w:rPr>
        <w:t xml:space="preserve">Fred is enabled to handle proxy configuration. Contact your </w:t>
      </w:r>
      <w:r w:rsidR="0090402A" w:rsidRPr="00AA38F0">
        <w:rPr>
          <w:lang w:val="en-US"/>
        </w:rPr>
        <w:t xml:space="preserve">system </w:t>
      </w:r>
      <w:r w:rsidRPr="00AA38F0">
        <w:rPr>
          <w:lang w:val="en-US"/>
        </w:rPr>
        <w:t>administrator for more information</w:t>
      </w:r>
    </w:p>
    <w:p w14:paraId="718706D8" w14:textId="301ACF70" w:rsidR="0050196A" w:rsidRPr="00AA38F0" w:rsidRDefault="00771DF8" w:rsidP="000701C6">
      <w:pPr>
        <w:jc w:val="center"/>
        <w:rPr>
          <w:lang w:val="en-US"/>
        </w:rPr>
      </w:pPr>
      <w:r w:rsidRPr="00AA38F0">
        <w:rPr>
          <w:noProof/>
          <w:lang w:val="en-US" w:eastAsia="en-US"/>
        </w:rPr>
        <w:drawing>
          <wp:inline distT="0" distB="0" distL="0" distR="0" wp14:anchorId="7E98C35C" wp14:editId="30FE8AAD">
            <wp:extent cx="3077845" cy="3418840"/>
            <wp:effectExtent l="0" t="0" r="8255" b="0"/>
            <wp:docPr id="391" name="Picture 87" descr="Fred Settigns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F494CAE" w14:textId="77777777" w:rsidR="00445081" w:rsidRDefault="00445081">
      <w:pPr>
        <w:spacing w:after="200" w:line="276" w:lineRule="auto"/>
        <w:rPr>
          <w:rFonts w:asciiTheme="majorHAnsi" w:hAnsiTheme="majorHAnsi"/>
          <w:caps/>
          <w:color w:val="5E878F"/>
          <w:spacing w:val="20"/>
          <w:sz w:val="28"/>
          <w:szCs w:val="28"/>
          <w:lang w:val="en-US"/>
        </w:rPr>
      </w:pPr>
      <w:bookmarkStart w:id="146" w:name="_Toc483990988"/>
      <w:r>
        <w:rPr>
          <w:lang w:val="en-US"/>
        </w:rPr>
        <w:br w:type="page"/>
      </w:r>
    </w:p>
    <w:p w14:paraId="641E7152" w14:textId="7533CCEB" w:rsidR="000F2616" w:rsidRPr="00AA38F0" w:rsidRDefault="005B660E" w:rsidP="00710C34">
      <w:pPr>
        <w:pStyle w:val="Heading2"/>
        <w:rPr>
          <w:lang w:val="en-US"/>
        </w:rPr>
      </w:pPr>
      <w:r w:rsidRPr="00AA38F0">
        <w:rPr>
          <w:lang w:val="en-US"/>
        </w:rPr>
        <w:lastRenderedPageBreak/>
        <w:t>Advanced</w:t>
      </w:r>
      <w:bookmarkEnd w:id="146"/>
    </w:p>
    <w:p w14:paraId="7EEE4382" w14:textId="3E92B2EB" w:rsidR="00C500A6" w:rsidRPr="00AA38F0" w:rsidRDefault="00724E08" w:rsidP="007A7238">
      <w:pPr>
        <w:rPr>
          <w:lang w:val="en-US"/>
        </w:rPr>
      </w:pPr>
      <w:r w:rsidRPr="00AA38F0">
        <w:rPr>
          <w:lang w:val="en-US"/>
        </w:rPr>
        <w:t xml:space="preserve">The settings in the </w:t>
      </w:r>
      <w:r w:rsidR="005B660E" w:rsidRPr="00AA38F0">
        <w:rPr>
          <w:lang w:val="en-US"/>
        </w:rPr>
        <w:t xml:space="preserve">advanced </w:t>
      </w:r>
      <w:r w:rsidRPr="00AA38F0">
        <w:rPr>
          <w:lang w:val="en-US"/>
        </w:rPr>
        <w:t xml:space="preserve">tab allow you to configure the </w:t>
      </w:r>
      <w:r w:rsidR="00F42D21">
        <w:rPr>
          <w:lang w:val="en-US"/>
        </w:rPr>
        <w:t>behavior</w:t>
      </w:r>
      <w:r w:rsidRPr="00AA38F0">
        <w:rPr>
          <w:lang w:val="en-US"/>
        </w:rPr>
        <w:t xml:space="preserve"> of the Fred window.</w:t>
      </w:r>
    </w:p>
    <w:p w14:paraId="15A0C193" w14:textId="4F3098BF" w:rsidR="007A7238" w:rsidRPr="00AA38F0" w:rsidRDefault="00771DF8" w:rsidP="00FB5DAC">
      <w:pPr>
        <w:jc w:val="center"/>
        <w:rPr>
          <w:lang w:val="en-US"/>
        </w:rPr>
      </w:pPr>
      <w:r w:rsidRPr="00AA38F0">
        <w:rPr>
          <w:noProof/>
          <w:lang w:val="en-US" w:eastAsia="en-US"/>
        </w:rPr>
        <w:drawing>
          <wp:inline distT="0" distB="0" distL="0" distR="0" wp14:anchorId="458B8F3E" wp14:editId="21EE549C">
            <wp:extent cx="3077845" cy="3418840"/>
            <wp:effectExtent l="0" t="0" r="8255" b="0"/>
            <wp:docPr id="390" name="Picture 88" descr="Fred Settings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32ED4E1" w14:textId="77777777" w:rsidR="00A70768" w:rsidRPr="00AA38F0" w:rsidRDefault="00A70768" w:rsidP="00E67E5F">
      <w:pPr>
        <w:jc w:val="center"/>
        <w:rPr>
          <w:lang w:val="en-US"/>
        </w:rPr>
      </w:pPr>
    </w:p>
    <w:p w14:paraId="46A9A995"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Look and Feel</w:t>
      </w:r>
    </w:p>
    <w:p w14:paraId="75DB9DE8" w14:textId="24226487" w:rsidR="00F72096" w:rsidRPr="00AA38F0" w:rsidRDefault="00724E08" w:rsidP="004C30EF">
      <w:pPr>
        <w:rPr>
          <w:lang w:val="en-US"/>
        </w:rPr>
      </w:pPr>
      <w:r w:rsidRPr="00AA38F0">
        <w:rPr>
          <w:lang w:val="en-US"/>
        </w:rPr>
        <w:t>Keep Fred on top: keeps the Fred window on top of all application windows. This will allow you to drag and drop files from another application directly into the Fred window.</w:t>
      </w:r>
      <w:r w:rsidR="00986CB1" w:rsidRPr="00AA38F0">
        <w:rPr>
          <w:lang w:val="en-US"/>
        </w:rPr>
        <w:t xml:space="preserve"> </w:t>
      </w:r>
    </w:p>
    <w:p w14:paraId="0545B2E3" w14:textId="7128B5C4" w:rsidR="00190DDF" w:rsidRPr="00AA38F0" w:rsidRDefault="009A01F4" w:rsidP="004C30EF">
      <w:pPr>
        <w:rPr>
          <w:lang w:val="en-US"/>
        </w:rPr>
      </w:pPr>
      <w:r w:rsidRPr="00AA38F0">
        <w:rPr>
          <w:lang w:val="en-US"/>
        </w:rPr>
        <w:t>Show in taskbar</w:t>
      </w:r>
      <w:r w:rsidR="006548CC" w:rsidRPr="00AA38F0">
        <w:rPr>
          <w:lang w:val="en-US"/>
        </w:rPr>
        <w:t xml:space="preserve">: </w:t>
      </w:r>
      <w:r w:rsidRPr="00AA38F0">
        <w:rPr>
          <w:lang w:val="en-US"/>
        </w:rPr>
        <w:t>presents a Fred tab in the Windows taskbar, not only in the system tray.</w:t>
      </w:r>
      <w:r w:rsidR="00866162" w:rsidRPr="00AA38F0">
        <w:rPr>
          <w:lang w:val="en-US"/>
        </w:rPr>
        <w:t xml:space="preserve"> </w:t>
      </w:r>
      <w:r w:rsidR="00654C8E">
        <w:rPr>
          <w:lang w:val="en-US"/>
        </w:rPr>
        <w:t>A r</w:t>
      </w:r>
      <w:r w:rsidR="00866162" w:rsidRPr="00AA38F0">
        <w:rPr>
          <w:lang w:val="en-US"/>
        </w:rPr>
        <w:t xml:space="preserve">ight mouse </w:t>
      </w:r>
      <w:proofErr w:type="gramStart"/>
      <w:r w:rsidR="00866162" w:rsidRPr="00AA38F0">
        <w:rPr>
          <w:lang w:val="en-US"/>
        </w:rPr>
        <w:t>click</w:t>
      </w:r>
      <w:proofErr w:type="gramEnd"/>
      <w:r w:rsidR="00866162" w:rsidRPr="00AA38F0">
        <w:rPr>
          <w:lang w:val="en-US"/>
        </w:rPr>
        <w:t xml:space="preserve"> on the</w:t>
      </w:r>
      <w:r w:rsidR="006548CC" w:rsidRPr="00AA38F0">
        <w:rPr>
          <w:lang w:val="en-US"/>
        </w:rPr>
        <w:t xml:space="preserve"> icon</w:t>
      </w:r>
      <w:r w:rsidR="00866162" w:rsidRPr="00AA38F0">
        <w:rPr>
          <w:lang w:val="en-US"/>
        </w:rPr>
        <w:t xml:space="preserve"> </w:t>
      </w:r>
      <w:r w:rsidR="00AA629F">
        <w:rPr>
          <w:noProof/>
          <w:lang w:val="en-US" w:eastAsia="en-US"/>
        </w:rPr>
        <w:drawing>
          <wp:inline distT="0" distB="0" distL="0" distR="0" wp14:anchorId="0BBBF429" wp14:editId="01ADF7B2">
            <wp:extent cx="148677" cy="158916"/>
            <wp:effectExtent l="0" t="0" r="3810" b="0"/>
            <wp:docPr id="52" name="Picture 52" descr="C:\Users\Deyan Atanasov\AppData\Local\Microsoft\Windows\INetCache\Content.Word\Icon_FRED_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yan Atanasov\AppData\Local\Microsoft\Windows\INetCache\Content.Word\Icon_FRED_T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281" cy="161699"/>
                    </a:xfrm>
                    <a:prstGeom prst="rect">
                      <a:avLst/>
                    </a:prstGeom>
                    <a:noFill/>
                    <a:ln>
                      <a:noFill/>
                    </a:ln>
                  </pic:spPr>
                </pic:pic>
              </a:graphicData>
            </a:graphic>
          </wp:inline>
        </w:drawing>
      </w:r>
      <w:r w:rsidR="006548CC" w:rsidRPr="00AA38F0">
        <w:rPr>
          <w:lang w:val="en-US"/>
        </w:rPr>
        <w:t xml:space="preserve"> will provide a command menu.</w:t>
      </w:r>
    </w:p>
    <w:p w14:paraId="5DEC6DA1"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Drag &amp; Drop</w:t>
      </w:r>
    </w:p>
    <w:p w14:paraId="5236980C" w14:textId="0345016E" w:rsidR="00640F9A" w:rsidRPr="00AA38F0" w:rsidRDefault="00640F9A" w:rsidP="00DD5C31">
      <w:pPr>
        <w:rPr>
          <w:lang w:val="en-US"/>
        </w:rPr>
      </w:pPr>
      <w:r w:rsidRPr="00AA38F0">
        <w:rPr>
          <w:lang w:val="en-US"/>
        </w:rPr>
        <w:t xml:space="preserve">Allows you to configure confirmation prompts and </w:t>
      </w:r>
      <w:r w:rsidR="00E86F67" w:rsidRPr="00AA38F0">
        <w:rPr>
          <w:lang w:val="en-US"/>
        </w:rPr>
        <w:t xml:space="preserve">the </w:t>
      </w:r>
      <w:r w:rsidRPr="00AA38F0">
        <w:rPr>
          <w:lang w:val="en-US"/>
        </w:rPr>
        <w:t>default action</w:t>
      </w:r>
      <w:r w:rsidR="00E86F67" w:rsidRPr="00AA38F0">
        <w:rPr>
          <w:lang w:val="en-US"/>
        </w:rPr>
        <w:t xml:space="preserve"> that</w:t>
      </w:r>
      <w:r w:rsidRPr="00AA38F0">
        <w:rPr>
          <w:lang w:val="en-US"/>
        </w:rPr>
        <w:t xml:space="preserve"> should take place when performing a drag and drop </w:t>
      </w:r>
      <w:r w:rsidR="00EF703E" w:rsidRPr="00AA38F0">
        <w:rPr>
          <w:lang w:val="en-US"/>
        </w:rPr>
        <w:t>f</w:t>
      </w:r>
      <w:r w:rsidR="00E86F67" w:rsidRPr="00AA38F0">
        <w:rPr>
          <w:lang w:val="en-US"/>
        </w:rPr>
        <w:t>ro</w:t>
      </w:r>
      <w:r w:rsidR="00EF703E" w:rsidRPr="00AA38F0">
        <w:rPr>
          <w:lang w:val="en-US"/>
        </w:rPr>
        <w:t xml:space="preserve">m the </w:t>
      </w:r>
      <w:r w:rsidR="00455D1E" w:rsidRPr="00AA38F0">
        <w:rPr>
          <w:lang w:val="en-US"/>
        </w:rPr>
        <w:t xml:space="preserve">Windows </w:t>
      </w:r>
      <w:r w:rsidR="00EF703E" w:rsidRPr="00AA38F0">
        <w:rPr>
          <w:lang w:val="en-US"/>
        </w:rPr>
        <w:t>desktop</w:t>
      </w:r>
      <w:r w:rsidR="00E86F67" w:rsidRPr="00AA38F0">
        <w:rPr>
          <w:lang w:val="en-US"/>
        </w:rPr>
        <w:t>,</w:t>
      </w:r>
      <w:r w:rsidR="00EF703E" w:rsidRPr="00AA38F0">
        <w:rPr>
          <w:lang w:val="en-US"/>
        </w:rPr>
        <w:t xml:space="preserve"> Explorer</w:t>
      </w:r>
      <w:r w:rsidR="00E86F67" w:rsidRPr="00AA38F0">
        <w:rPr>
          <w:lang w:val="en-US"/>
        </w:rPr>
        <w:t>,</w:t>
      </w:r>
      <w:r w:rsidRPr="00AA38F0">
        <w:rPr>
          <w:lang w:val="en-US"/>
        </w:rPr>
        <w:t xml:space="preserve"> or </w:t>
      </w:r>
      <w:r w:rsidR="00455D1E" w:rsidRPr="00AA38F0">
        <w:rPr>
          <w:lang w:val="en-US"/>
        </w:rPr>
        <w:t xml:space="preserve">the </w:t>
      </w:r>
      <w:r w:rsidR="00190DDF" w:rsidRPr="00AA38F0">
        <w:rPr>
          <w:lang w:val="en-US"/>
        </w:rPr>
        <w:t xml:space="preserve">MS </w:t>
      </w:r>
      <w:r w:rsidRPr="00AA38F0">
        <w:rPr>
          <w:lang w:val="en-US"/>
        </w:rPr>
        <w:t>Outlook</w:t>
      </w:r>
      <w:r w:rsidR="00455D1E" w:rsidRPr="00AA38F0">
        <w:rPr>
          <w:lang w:val="en-US"/>
        </w:rPr>
        <w:t xml:space="preserve"> application</w:t>
      </w:r>
      <w:r w:rsidRPr="00AA38F0">
        <w:rPr>
          <w:lang w:val="en-US"/>
        </w:rPr>
        <w:t>.</w:t>
      </w:r>
    </w:p>
    <w:p w14:paraId="60734CF0" w14:textId="44843E08" w:rsidR="00C500A6" w:rsidRPr="00AA38F0" w:rsidRDefault="002E46C4" w:rsidP="00DD5C31">
      <w:pPr>
        <w:rPr>
          <w:lang w:val="en-US"/>
        </w:rPr>
      </w:pPr>
      <w:r w:rsidRPr="002E46C4">
        <w:rPr>
          <w:b/>
        </w:rPr>
        <w:t>Export to CSV</w:t>
      </w:r>
      <w:r w:rsidR="00C500A6" w:rsidRPr="00AA38F0">
        <w:rPr>
          <w:lang w:val="en-US"/>
        </w:rPr>
        <w:t xml:space="preserve">When you export metadata from navigation details or search details, you can select to copy the Alfresco or Fred link of the object as </w:t>
      </w:r>
      <w:r w:rsidR="00E86F67" w:rsidRPr="00AA38F0">
        <w:rPr>
          <w:lang w:val="en-US"/>
        </w:rPr>
        <w:t xml:space="preserve">the </w:t>
      </w:r>
      <w:r w:rsidR="00C500A6" w:rsidRPr="00AA38F0">
        <w:rPr>
          <w:lang w:val="en-US"/>
        </w:rPr>
        <w:t xml:space="preserve">first column in the csv list. </w:t>
      </w:r>
      <w:r w:rsidR="00E86F67" w:rsidRPr="00AA38F0">
        <w:rPr>
          <w:lang w:val="en-US"/>
        </w:rPr>
        <w:t>This enables</w:t>
      </w:r>
      <w:r w:rsidR="00C500A6" w:rsidRPr="00AA38F0">
        <w:rPr>
          <w:lang w:val="en-US"/>
        </w:rPr>
        <w:t xml:space="preserve"> you </w:t>
      </w:r>
      <w:r w:rsidR="00E86F67" w:rsidRPr="00AA38F0">
        <w:rPr>
          <w:lang w:val="en-US"/>
        </w:rPr>
        <w:t xml:space="preserve">to </w:t>
      </w:r>
      <w:r w:rsidR="00C500A6" w:rsidRPr="00AA38F0">
        <w:rPr>
          <w:lang w:val="en-US"/>
        </w:rPr>
        <w:t>jump to the object from the list.</w:t>
      </w:r>
    </w:p>
    <w:p w14:paraId="425B7904" w14:textId="0714DAD9" w:rsidR="00792288" w:rsidRPr="00AA38F0" w:rsidRDefault="00792288" w:rsidP="00792288">
      <w:pPr>
        <w:pStyle w:val="Heading1"/>
        <w:rPr>
          <w:lang w:val="en-US"/>
        </w:rPr>
      </w:pPr>
      <w:bookmarkStart w:id="147" w:name="_Toc483990989"/>
      <w:r w:rsidRPr="00AA38F0">
        <w:rPr>
          <w:lang w:val="en-US"/>
        </w:rPr>
        <w:t>Enterprise configuration capabilities</w:t>
      </w:r>
      <w:bookmarkEnd w:id="147"/>
    </w:p>
    <w:p w14:paraId="4A3E6286" w14:textId="09C93FFA" w:rsidR="00792288" w:rsidRPr="00AA38F0" w:rsidRDefault="00C9599C" w:rsidP="00792288">
      <w:pPr>
        <w:rPr>
          <w:lang w:val="en-US"/>
        </w:rPr>
      </w:pPr>
      <w:r w:rsidRPr="00AA38F0">
        <w:rPr>
          <w:lang w:val="en-US"/>
        </w:rPr>
        <w:t xml:space="preserve">Fred has multiple corporate configuration capabilities. The IT team can adapt the configuration files and modify </w:t>
      </w:r>
      <w:r w:rsidR="00F42D21">
        <w:rPr>
          <w:lang w:val="en-US"/>
        </w:rPr>
        <w:t>behavior</w:t>
      </w:r>
      <w:r w:rsidRPr="00AA38F0">
        <w:rPr>
          <w:lang w:val="en-US"/>
        </w:rPr>
        <w:t xml:space="preserve"> in the user interface.</w:t>
      </w:r>
    </w:p>
    <w:p w14:paraId="565680E0" w14:textId="1E6CBA91" w:rsidR="00792288" w:rsidRPr="00AA38F0" w:rsidRDefault="00792288" w:rsidP="00792288">
      <w:pPr>
        <w:pStyle w:val="Heading2"/>
        <w:rPr>
          <w:lang w:val="en-US"/>
        </w:rPr>
      </w:pPr>
      <w:bookmarkStart w:id="148" w:name="_Toc483990990"/>
      <w:r w:rsidRPr="00AA38F0">
        <w:rPr>
          <w:lang w:val="en-US"/>
        </w:rPr>
        <w:lastRenderedPageBreak/>
        <w:t>Configuration of metadata panel</w:t>
      </w:r>
      <w:bookmarkEnd w:id="148"/>
    </w:p>
    <w:p w14:paraId="4F9AF52E" w14:textId="629562D7" w:rsidR="00792288" w:rsidRPr="00AA38F0" w:rsidRDefault="00E86F67" w:rsidP="00792288">
      <w:pPr>
        <w:rPr>
          <w:lang w:val="en-US"/>
        </w:rPr>
      </w:pPr>
      <w:r w:rsidRPr="00AA38F0">
        <w:rPr>
          <w:lang w:val="en-US"/>
        </w:rPr>
        <w:t xml:space="preserve">You </w:t>
      </w:r>
      <w:r w:rsidR="00C9599C" w:rsidRPr="00AA38F0">
        <w:rPr>
          <w:lang w:val="en-US"/>
        </w:rPr>
        <w:t xml:space="preserve">can define which fields are presented in the </w:t>
      </w:r>
      <w:r w:rsidRPr="00AA38F0">
        <w:rPr>
          <w:lang w:val="en-US"/>
        </w:rPr>
        <w:t>M</w:t>
      </w:r>
      <w:r w:rsidR="00C9599C" w:rsidRPr="00AA38F0">
        <w:rPr>
          <w:lang w:val="en-US"/>
        </w:rPr>
        <w:t xml:space="preserve">etadata </w:t>
      </w:r>
      <w:r w:rsidRPr="00AA38F0">
        <w:rPr>
          <w:lang w:val="en-US"/>
        </w:rPr>
        <w:t>V</w:t>
      </w:r>
      <w:r w:rsidR="00C9599C" w:rsidRPr="00AA38F0">
        <w:rPr>
          <w:lang w:val="en-US"/>
        </w:rPr>
        <w:t xml:space="preserve">iew and </w:t>
      </w:r>
      <w:r w:rsidRPr="00AA38F0">
        <w:rPr>
          <w:lang w:val="en-US"/>
        </w:rPr>
        <w:t>E</w:t>
      </w:r>
      <w:r w:rsidR="00C9599C" w:rsidRPr="00AA38F0">
        <w:rPr>
          <w:lang w:val="en-US"/>
        </w:rPr>
        <w:t>dit pane</w:t>
      </w:r>
      <w:r w:rsidRPr="00AA38F0">
        <w:rPr>
          <w:lang w:val="en-US"/>
        </w:rPr>
        <w:t>s</w:t>
      </w:r>
      <w:r w:rsidR="00C9599C" w:rsidRPr="00AA38F0">
        <w:rPr>
          <w:lang w:val="en-US"/>
        </w:rPr>
        <w:t xml:space="preserve">. </w:t>
      </w:r>
      <w:r w:rsidRPr="00AA38F0">
        <w:rPr>
          <w:lang w:val="en-US"/>
        </w:rPr>
        <w:t xml:space="preserve">You </w:t>
      </w:r>
      <w:r w:rsidR="00C9599C" w:rsidRPr="00AA38F0">
        <w:rPr>
          <w:lang w:val="en-US"/>
        </w:rPr>
        <w:t xml:space="preserve">can </w:t>
      </w:r>
      <w:r w:rsidRPr="00AA38F0">
        <w:rPr>
          <w:lang w:val="en-US"/>
        </w:rPr>
        <w:t xml:space="preserve">also </w:t>
      </w:r>
      <w:r w:rsidR="00C9599C" w:rsidRPr="00AA38F0">
        <w:rPr>
          <w:lang w:val="en-US"/>
        </w:rPr>
        <w:t>define the layout of the fields that are presented. Below is an example</w:t>
      </w:r>
      <w:r w:rsidRPr="00AA38F0">
        <w:rPr>
          <w:lang w:val="en-US"/>
        </w:rPr>
        <w:t xml:space="preserve"> of</w:t>
      </w:r>
      <w:r w:rsidR="00C9599C" w:rsidRPr="00AA38F0">
        <w:rPr>
          <w:lang w:val="en-US"/>
        </w:rPr>
        <w:t xml:space="preserve"> how you can collapse </w:t>
      </w:r>
      <w:proofErr w:type="gramStart"/>
      <w:r w:rsidR="00C9599C" w:rsidRPr="00AA38F0">
        <w:rPr>
          <w:lang w:val="en-US"/>
        </w:rPr>
        <w:t>a number of</w:t>
      </w:r>
      <w:proofErr w:type="gramEnd"/>
      <w:r w:rsidR="00C9599C" w:rsidRPr="00AA38F0">
        <w:rPr>
          <w:lang w:val="en-US"/>
        </w:rPr>
        <w:t xml:space="preserve"> fields </w:t>
      </w:r>
      <w:r w:rsidRPr="00AA38F0">
        <w:rPr>
          <w:lang w:val="en-US"/>
        </w:rPr>
        <w:t xml:space="preserve">that </w:t>
      </w:r>
      <w:r w:rsidR="00C9599C" w:rsidRPr="00AA38F0">
        <w:rPr>
          <w:lang w:val="en-US"/>
        </w:rPr>
        <w:t xml:space="preserve">might be less relevant in </w:t>
      </w:r>
      <w:r w:rsidRPr="00AA38F0">
        <w:rPr>
          <w:lang w:val="en-US"/>
        </w:rPr>
        <w:t xml:space="preserve">your </w:t>
      </w:r>
      <w:r w:rsidR="00C9599C" w:rsidRPr="00AA38F0">
        <w:rPr>
          <w:lang w:val="en-US"/>
        </w:rPr>
        <w:t>day</w:t>
      </w:r>
      <w:r w:rsidRPr="00AA38F0">
        <w:rPr>
          <w:lang w:val="en-US"/>
        </w:rPr>
        <w:t>-</w:t>
      </w:r>
      <w:r w:rsidR="00C9599C" w:rsidRPr="00AA38F0">
        <w:rPr>
          <w:lang w:val="en-US"/>
        </w:rPr>
        <w:t>to</w:t>
      </w:r>
      <w:r w:rsidRPr="00AA38F0">
        <w:rPr>
          <w:lang w:val="en-US"/>
        </w:rPr>
        <w:t>-</w:t>
      </w:r>
      <w:r w:rsidR="00C9599C" w:rsidRPr="00AA38F0">
        <w:rPr>
          <w:lang w:val="en-US"/>
        </w:rPr>
        <w:t>day activities.</w:t>
      </w:r>
    </w:p>
    <w:p w14:paraId="06BCBD75" w14:textId="506E64EF" w:rsidR="0013427F" w:rsidRPr="00AA38F0" w:rsidRDefault="0013427F" w:rsidP="0031603F">
      <w:pPr>
        <w:jc w:val="center"/>
        <w:rPr>
          <w:lang w:val="en-US"/>
        </w:rPr>
      </w:pPr>
      <w:r w:rsidRPr="00AA38F0">
        <w:rPr>
          <w:noProof/>
          <w:lang w:val="en-US" w:eastAsia="en-US"/>
        </w:rPr>
        <w:drawing>
          <wp:inline distT="0" distB="0" distL="0" distR="0" wp14:anchorId="1C621994" wp14:editId="51EEBAE9">
            <wp:extent cx="1922400" cy="3999600"/>
            <wp:effectExtent l="0" t="0" r="1905" b="127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22400" cy="3999600"/>
                    </a:xfrm>
                    <a:prstGeom prst="rect">
                      <a:avLst/>
                    </a:prstGeom>
                    <a:noFill/>
                    <a:ln>
                      <a:noFill/>
                    </a:ln>
                  </pic:spPr>
                </pic:pic>
              </a:graphicData>
            </a:graphic>
          </wp:inline>
        </w:drawing>
      </w:r>
      <w:r w:rsidR="0031603F">
        <w:rPr>
          <w:lang w:val="en-US"/>
        </w:rPr>
        <w:t xml:space="preserve">  </w:t>
      </w:r>
      <w:r w:rsidRPr="00AA38F0">
        <w:rPr>
          <w:noProof/>
          <w:lang w:val="en-US" w:eastAsia="en-US"/>
        </w:rPr>
        <w:drawing>
          <wp:inline distT="0" distB="0" distL="0" distR="0" wp14:anchorId="00495E35" wp14:editId="19AFD705">
            <wp:extent cx="1926000" cy="3999600"/>
            <wp:effectExtent l="0" t="0" r="0" b="127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926000" cy="3999600"/>
                    </a:xfrm>
                    <a:prstGeom prst="rect">
                      <a:avLst/>
                    </a:prstGeom>
                    <a:noFill/>
                    <a:ln>
                      <a:noFill/>
                    </a:ln>
                  </pic:spPr>
                </pic:pic>
              </a:graphicData>
            </a:graphic>
          </wp:inline>
        </w:drawing>
      </w:r>
    </w:p>
    <w:p w14:paraId="11BCD985" w14:textId="7CBF0A6C" w:rsidR="00792288" w:rsidRPr="00AA38F0" w:rsidRDefault="00C9599C" w:rsidP="00792288">
      <w:pPr>
        <w:pStyle w:val="Heading2"/>
        <w:rPr>
          <w:lang w:val="en-US"/>
        </w:rPr>
      </w:pPr>
      <w:bookmarkStart w:id="149" w:name="_Toc483990991"/>
      <w:r w:rsidRPr="00AA38F0">
        <w:rPr>
          <w:lang w:val="en-US"/>
        </w:rPr>
        <w:t>Configur</w:t>
      </w:r>
      <w:r w:rsidR="00E153B8">
        <w:rPr>
          <w:lang w:val="en-US"/>
        </w:rPr>
        <w:t>a</w:t>
      </w:r>
      <w:r w:rsidR="002D7D06" w:rsidRPr="00AA38F0">
        <w:rPr>
          <w:lang w:val="en-US"/>
        </w:rPr>
        <w:t>tion of contex</w:t>
      </w:r>
      <w:r w:rsidRPr="00AA38F0">
        <w:rPr>
          <w:lang w:val="en-US"/>
        </w:rPr>
        <w:t>t menu</w:t>
      </w:r>
      <w:r w:rsidR="00792288" w:rsidRPr="00AA38F0">
        <w:rPr>
          <w:lang w:val="en-US"/>
        </w:rPr>
        <w:t>s</w:t>
      </w:r>
      <w:bookmarkEnd w:id="149"/>
    </w:p>
    <w:p w14:paraId="14F176A5" w14:textId="513195A6" w:rsidR="00792288" w:rsidRPr="00AA38F0" w:rsidRDefault="00C9599C" w:rsidP="00792288">
      <w:pPr>
        <w:rPr>
          <w:lang w:val="en-US"/>
        </w:rPr>
      </w:pPr>
      <w:r w:rsidRPr="00AA38F0">
        <w:rPr>
          <w:lang w:val="en-US"/>
        </w:rPr>
        <w:t xml:space="preserve">It is possible to adapt, reorder and extend the context menus in the Fred User Interface. </w:t>
      </w:r>
    </w:p>
    <w:p w14:paraId="23500D93" w14:textId="77777777" w:rsidR="00445081" w:rsidRDefault="00445081">
      <w:pPr>
        <w:spacing w:after="200" w:line="276" w:lineRule="auto"/>
        <w:rPr>
          <w:rFonts w:asciiTheme="majorHAnsi" w:hAnsiTheme="majorHAnsi"/>
          <w:caps/>
          <w:color w:val="5E878F"/>
          <w:spacing w:val="20"/>
          <w:sz w:val="28"/>
          <w:szCs w:val="28"/>
          <w:lang w:val="en-US"/>
        </w:rPr>
      </w:pPr>
      <w:bookmarkStart w:id="150" w:name="_Toc483990992"/>
      <w:r>
        <w:rPr>
          <w:lang w:val="en-US"/>
        </w:rPr>
        <w:br w:type="page"/>
      </w:r>
    </w:p>
    <w:p w14:paraId="0E615BAE" w14:textId="626DA497" w:rsidR="00792288" w:rsidRPr="00AA38F0" w:rsidRDefault="00792288" w:rsidP="00792288">
      <w:pPr>
        <w:pStyle w:val="Heading2"/>
        <w:rPr>
          <w:lang w:val="en-US"/>
        </w:rPr>
      </w:pPr>
      <w:r w:rsidRPr="00AA38F0">
        <w:rPr>
          <w:lang w:val="en-US"/>
        </w:rPr>
        <w:lastRenderedPageBreak/>
        <w:t>Configuration of searchable properties</w:t>
      </w:r>
      <w:bookmarkEnd w:id="150"/>
    </w:p>
    <w:p w14:paraId="4806DD7B" w14:textId="7C5244AE" w:rsidR="00792288" w:rsidRPr="00AA38F0" w:rsidRDefault="00E86F67" w:rsidP="00792288">
      <w:pPr>
        <w:rPr>
          <w:lang w:val="en-US"/>
        </w:rPr>
      </w:pPr>
      <w:r w:rsidRPr="00AA38F0">
        <w:rPr>
          <w:lang w:val="en-US"/>
        </w:rPr>
        <w:t>You</w:t>
      </w:r>
      <w:r w:rsidR="002F3F3B" w:rsidRPr="00AA38F0">
        <w:rPr>
          <w:lang w:val="en-US"/>
        </w:rPr>
        <w:t xml:space="preserve"> can configure the list of fields that </w:t>
      </w:r>
      <w:r w:rsidRPr="00AA38F0">
        <w:rPr>
          <w:lang w:val="en-US"/>
        </w:rPr>
        <w:t>are</w:t>
      </w:r>
      <w:r w:rsidR="002F3F3B" w:rsidRPr="00AA38F0">
        <w:rPr>
          <w:lang w:val="en-US"/>
        </w:rPr>
        <w:t xml:space="preserve"> made available in the </w:t>
      </w:r>
      <w:r w:rsidRPr="00AA38F0">
        <w:rPr>
          <w:lang w:val="en-US"/>
        </w:rPr>
        <w:t>S</w:t>
      </w:r>
      <w:r w:rsidR="002F3F3B" w:rsidRPr="00AA38F0">
        <w:rPr>
          <w:lang w:val="en-US"/>
        </w:rPr>
        <w:t xml:space="preserve">earch </w:t>
      </w:r>
      <w:r w:rsidR="002D7D06" w:rsidRPr="00AA38F0">
        <w:rPr>
          <w:lang w:val="en-US"/>
        </w:rPr>
        <w:t>field drop down.</w:t>
      </w:r>
    </w:p>
    <w:p w14:paraId="4A6B8529" w14:textId="32987928" w:rsidR="002D7D06" w:rsidRPr="00AA38F0" w:rsidRDefault="002D7D06" w:rsidP="002D7D06">
      <w:pPr>
        <w:jc w:val="center"/>
        <w:rPr>
          <w:lang w:val="en-US"/>
        </w:rPr>
      </w:pPr>
      <w:r w:rsidRPr="00AA38F0">
        <w:rPr>
          <w:noProof/>
          <w:lang w:val="en-US" w:eastAsia="en-US"/>
        </w:rPr>
        <w:drawing>
          <wp:inline distT="0" distB="0" distL="0" distR="0" wp14:anchorId="09D8A467" wp14:editId="7403E7FB">
            <wp:extent cx="1476000" cy="2682000"/>
            <wp:effectExtent l="0" t="0" r="0"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476000" cy="2682000"/>
                    </a:xfrm>
                    <a:prstGeom prst="rect">
                      <a:avLst/>
                    </a:prstGeom>
                  </pic:spPr>
                </pic:pic>
              </a:graphicData>
            </a:graphic>
          </wp:inline>
        </w:drawing>
      </w:r>
    </w:p>
    <w:p w14:paraId="19E048B1" w14:textId="647FB9E6" w:rsidR="0070576D" w:rsidRPr="00AA38F0" w:rsidRDefault="00E86F67" w:rsidP="0070576D">
      <w:pPr>
        <w:rPr>
          <w:lang w:val="en-US"/>
        </w:rPr>
      </w:pPr>
      <w:r w:rsidRPr="00AA38F0">
        <w:rPr>
          <w:lang w:val="en-US"/>
        </w:rPr>
        <w:t xml:space="preserve">You </w:t>
      </w:r>
      <w:r w:rsidR="0070576D" w:rsidRPr="00AA38F0">
        <w:rPr>
          <w:lang w:val="en-US"/>
        </w:rPr>
        <w:t>can also configure which facets are presented in the search results.</w:t>
      </w:r>
    </w:p>
    <w:p w14:paraId="6D3A11C2" w14:textId="59B60C27" w:rsidR="00792288" w:rsidRPr="00AA38F0" w:rsidRDefault="00792288" w:rsidP="00792288">
      <w:pPr>
        <w:pStyle w:val="Heading2"/>
        <w:rPr>
          <w:lang w:val="en-US"/>
        </w:rPr>
      </w:pPr>
      <w:bookmarkStart w:id="151" w:name="_Toc483990993"/>
      <w:r w:rsidRPr="00AA38F0">
        <w:rPr>
          <w:lang w:val="en-US"/>
        </w:rPr>
        <w:t xml:space="preserve">Configuration of metadata </w:t>
      </w:r>
      <w:r w:rsidR="00F42D21">
        <w:rPr>
          <w:lang w:val="en-US"/>
        </w:rPr>
        <w:t>behavior</w:t>
      </w:r>
      <w:r w:rsidRPr="00AA38F0">
        <w:rPr>
          <w:lang w:val="en-US"/>
        </w:rPr>
        <w:t xml:space="preserve"> at creation of documents</w:t>
      </w:r>
      <w:bookmarkEnd w:id="151"/>
    </w:p>
    <w:p w14:paraId="67C83736" w14:textId="6F8B7B1B" w:rsidR="002D7D06" w:rsidRPr="00AA38F0" w:rsidRDefault="00061743" w:rsidP="00DD5C31">
      <w:pPr>
        <w:rPr>
          <w:lang w:val="en-US"/>
        </w:rPr>
      </w:pPr>
      <w:r w:rsidRPr="00AA38F0">
        <w:rPr>
          <w:lang w:val="en-US"/>
        </w:rPr>
        <w:t xml:space="preserve">At the creation of a document from a template, </w:t>
      </w:r>
      <w:r w:rsidR="002C2B4A" w:rsidRPr="00AA38F0">
        <w:rPr>
          <w:lang w:val="en-US"/>
        </w:rPr>
        <w:t>a user</w:t>
      </w:r>
      <w:r w:rsidRPr="00AA38F0">
        <w:rPr>
          <w:lang w:val="en-US"/>
        </w:rPr>
        <w:t xml:space="preserve"> can determine </w:t>
      </w:r>
      <w:r w:rsidR="002D7D06" w:rsidRPr="00AA38F0">
        <w:rPr>
          <w:lang w:val="en-US"/>
        </w:rPr>
        <w:t xml:space="preserve">the </w:t>
      </w:r>
      <w:r w:rsidR="00F42D21">
        <w:rPr>
          <w:lang w:val="en-US"/>
        </w:rPr>
        <w:t>behavior</w:t>
      </w:r>
      <w:r w:rsidR="002D7D06" w:rsidRPr="00AA38F0">
        <w:rPr>
          <w:lang w:val="en-US"/>
        </w:rPr>
        <w:t xml:space="preserve"> of the metadata. For example:</w:t>
      </w:r>
    </w:p>
    <w:p w14:paraId="06FAF6A6" w14:textId="1B7120F4" w:rsidR="002D7D06" w:rsidRPr="00AA38F0" w:rsidRDefault="00061743" w:rsidP="002D7D06">
      <w:pPr>
        <w:pStyle w:val="ListParagraph"/>
        <w:numPr>
          <w:ilvl w:val="0"/>
          <w:numId w:val="17"/>
        </w:numPr>
        <w:rPr>
          <w:lang w:val="en-US"/>
        </w:rPr>
      </w:pPr>
      <w:r w:rsidRPr="00AA38F0">
        <w:rPr>
          <w:lang w:val="en-US"/>
        </w:rPr>
        <w:t>metadata will have to be provided afterwards</w:t>
      </w:r>
      <w:r w:rsidR="002C2B4A" w:rsidRPr="00AA38F0">
        <w:rPr>
          <w:lang w:val="en-US"/>
        </w:rPr>
        <w:t>, or</w:t>
      </w:r>
    </w:p>
    <w:p w14:paraId="5B1DD6DE" w14:textId="537A8385" w:rsidR="00640F9A" w:rsidRPr="00AA38F0" w:rsidRDefault="00061743" w:rsidP="002D7D06">
      <w:pPr>
        <w:pStyle w:val="ListParagraph"/>
        <w:numPr>
          <w:ilvl w:val="0"/>
          <w:numId w:val="17"/>
        </w:numPr>
        <w:rPr>
          <w:lang w:val="en-US"/>
        </w:rPr>
      </w:pPr>
      <w:r w:rsidRPr="00AA38F0">
        <w:rPr>
          <w:lang w:val="en-US"/>
        </w:rPr>
        <w:t>metadata will have to be provided before the creation</w:t>
      </w:r>
      <w:r w:rsidR="002D7D06" w:rsidRPr="00AA38F0">
        <w:rPr>
          <w:lang w:val="en-US"/>
        </w:rPr>
        <w:t>. T</w:t>
      </w:r>
      <w:r w:rsidRPr="00AA38F0">
        <w:rPr>
          <w:lang w:val="en-US"/>
        </w:rPr>
        <w:t xml:space="preserve">his metadata </w:t>
      </w:r>
      <w:r w:rsidR="002D7D06" w:rsidRPr="00AA38F0">
        <w:rPr>
          <w:lang w:val="en-US"/>
        </w:rPr>
        <w:t>can then be used as field values in the document</w:t>
      </w:r>
      <w:r w:rsidRPr="00AA38F0">
        <w:rPr>
          <w:lang w:val="en-US"/>
        </w:rPr>
        <w:t>.</w:t>
      </w:r>
      <w:r w:rsidR="002D7D06" w:rsidRPr="00AA38F0">
        <w:rPr>
          <w:lang w:val="en-US"/>
        </w:rPr>
        <w:t xml:space="preserve"> </w:t>
      </w:r>
      <w:r w:rsidR="002C2B4A" w:rsidRPr="00AA38F0">
        <w:rPr>
          <w:lang w:val="en-US"/>
        </w:rPr>
        <w:t>For e</w:t>
      </w:r>
      <w:r w:rsidR="002D7D06" w:rsidRPr="00AA38F0">
        <w:rPr>
          <w:lang w:val="en-US"/>
        </w:rPr>
        <w:t>xample</w:t>
      </w:r>
      <w:r w:rsidR="002C2B4A" w:rsidRPr="00AA38F0">
        <w:rPr>
          <w:lang w:val="en-US"/>
        </w:rPr>
        <w:t>:</w:t>
      </w:r>
      <w:r w:rsidR="002D7D06" w:rsidRPr="00AA38F0">
        <w:rPr>
          <w:lang w:val="en-US"/>
        </w:rPr>
        <w:t xml:space="preserve"> status of the document (draft, approved), date of the meeting</w:t>
      </w:r>
    </w:p>
    <w:p w14:paraId="46EB7DDA" w14:textId="77777777" w:rsidR="006F16A0" w:rsidRDefault="006F16A0">
      <w:pPr>
        <w:spacing w:after="200" w:line="276" w:lineRule="auto"/>
        <w:rPr>
          <w:rFonts w:asciiTheme="majorHAnsi" w:hAnsiTheme="majorHAnsi"/>
          <w:caps/>
          <w:color w:val="416C75"/>
          <w:sz w:val="32"/>
          <w:szCs w:val="32"/>
          <w:lang w:val="en-US"/>
        </w:rPr>
      </w:pPr>
      <w:bookmarkStart w:id="152" w:name="_Toc483990994"/>
      <w:r>
        <w:rPr>
          <w:lang w:val="en-US"/>
        </w:rPr>
        <w:br w:type="page"/>
      </w:r>
    </w:p>
    <w:p w14:paraId="22C8DD77" w14:textId="5C0BACA8" w:rsidR="001D50DA" w:rsidRPr="00AA38F0" w:rsidRDefault="001D50DA" w:rsidP="001D50DA">
      <w:pPr>
        <w:pStyle w:val="Heading1"/>
        <w:rPr>
          <w:lang w:val="en-US"/>
        </w:rPr>
      </w:pPr>
      <w:r w:rsidRPr="00AA38F0">
        <w:rPr>
          <w:lang w:val="en-US"/>
        </w:rPr>
        <w:lastRenderedPageBreak/>
        <w:t>General</w:t>
      </w:r>
      <w:bookmarkEnd w:id="152"/>
    </w:p>
    <w:p w14:paraId="0EE4D767" w14:textId="50EA7BE4" w:rsidR="001D50DA" w:rsidRPr="00AA38F0" w:rsidRDefault="009A35C2" w:rsidP="001D50DA">
      <w:pPr>
        <w:pStyle w:val="Heading2"/>
        <w:rPr>
          <w:lang w:val="en-US"/>
        </w:rPr>
      </w:pPr>
      <w:bookmarkStart w:id="153" w:name="_Toc451758747"/>
      <w:bookmarkStart w:id="154" w:name="_Toc483990995"/>
      <w:r>
        <w:rPr>
          <w:lang w:val="en-US"/>
        </w:rPr>
        <w:t xml:space="preserve">Showing </w:t>
      </w:r>
      <w:r w:rsidRPr="00AA38F0">
        <w:rPr>
          <w:lang w:val="en-US"/>
        </w:rPr>
        <w:t>3</w:t>
      </w:r>
      <w:r w:rsidRPr="00AA38F0">
        <w:rPr>
          <w:vertAlign w:val="superscript"/>
          <w:lang w:val="en-US"/>
        </w:rPr>
        <w:t>rd</w:t>
      </w:r>
      <w:r w:rsidRPr="00AA38F0">
        <w:rPr>
          <w:lang w:val="en-US"/>
        </w:rPr>
        <w:t xml:space="preserve"> party </w:t>
      </w:r>
      <w:r>
        <w:rPr>
          <w:lang w:val="en-US"/>
        </w:rPr>
        <w:t>Alfresco</w:t>
      </w:r>
      <w:bookmarkEnd w:id="153"/>
      <w:r>
        <w:rPr>
          <w:lang w:val="en-US"/>
        </w:rPr>
        <w:t xml:space="preserve"> Add-ons in Fred</w:t>
      </w:r>
      <w:bookmarkEnd w:id="154"/>
    </w:p>
    <w:p w14:paraId="541FE572" w14:textId="557A7B29" w:rsidR="009A35C2" w:rsidRPr="00AA38F0" w:rsidRDefault="009A35C2" w:rsidP="009A35C2">
      <w:pPr>
        <w:spacing w:before="100" w:beforeAutospacing="1" w:after="100" w:afterAutospacing="1" w:line="240" w:lineRule="auto"/>
        <w:rPr>
          <w:lang w:val="en-US"/>
        </w:rPr>
      </w:pPr>
      <w:r w:rsidRPr="00AA38F0">
        <w:rPr>
          <w:lang w:val="en-US"/>
        </w:rPr>
        <w:t xml:space="preserve">It is possible to </w:t>
      </w:r>
      <w:r>
        <w:rPr>
          <w:lang w:val="en-US"/>
        </w:rPr>
        <w:t xml:space="preserve">present </w:t>
      </w:r>
      <w:r w:rsidRPr="00AA38F0">
        <w:rPr>
          <w:lang w:val="en-US"/>
        </w:rPr>
        <w:t>3</w:t>
      </w:r>
      <w:r w:rsidRPr="00AA38F0">
        <w:rPr>
          <w:vertAlign w:val="superscript"/>
          <w:lang w:val="en-US"/>
        </w:rPr>
        <w:t>rd</w:t>
      </w:r>
      <w:r w:rsidRPr="00AA38F0">
        <w:rPr>
          <w:lang w:val="en-US"/>
        </w:rPr>
        <w:t xml:space="preserve"> party applications</w:t>
      </w:r>
      <w:r w:rsidR="00654C8E">
        <w:rPr>
          <w:lang w:val="en-US"/>
        </w:rPr>
        <w:t>,</w:t>
      </w:r>
      <w:r w:rsidRPr="00AA38F0">
        <w:rPr>
          <w:lang w:val="en-US"/>
        </w:rPr>
        <w:t xml:space="preserve"> </w:t>
      </w:r>
      <w:r w:rsidR="00654C8E">
        <w:rPr>
          <w:lang w:val="en-US"/>
        </w:rPr>
        <w:t>that</w:t>
      </w:r>
      <w:r>
        <w:rPr>
          <w:lang w:val="en-US"/>
        </w:rPr>
        <w:t xml:space="preserve"> are pre-integrated with Alfresco</w:t>
      </w:r>
      <w:r w:rsidR="00654C8E">
        <w:rPr>
          <w:lang w:val="en-US"/>
        </w:rPr>
        <w:t>,</w:t>
      </w:r>
      <w:r>
        <w:rPr>
          <w:lang w:val="en-US"/>
        </w:rPr>
        <w:t xml:space="preserve"> </w:t>
      </w:r>
      <w:r w:rsidRPr="00AA38F0">
        <w:rPr>
          <w:lang w:val="en-US"/>
        </w:rPr>
        <w:t>in the Fred User Interface. The 3</w:t>
      </w:r>
      <w:r w:rsidRPr="00AA38F0">
        <w:rPr>
          <w:vertAlign w:val="superscript"/>
          <w:lang w:val="en-US"/>
        </w:rPr>
        <w:t>rd</w:t>
      </w:r>
      <w:r w:rsidRPr="00AA38F0">
        <w:rPr>
          <w:lang w:val="en-US"/>
        </w:rPr>
        <w:t xml:space="preserve"> party application must be installed </w:t>
      </w:r>
      <w:r>
        <w:rPr>
          <w:lang w:val="en-US"/>
        </w:rPr>
        <w:t>and configured with Alfresco</w:t>
      </w:r>
      <w:r w:rsidRPr="00AA38F0">
        <w:rPr>
          <w:lang w:val="en-US"/>
        </w:rPr>
        <w:t>.</w:t>
      </w:r>
    </w:p>
    <w:p w14:paraId="66B22A37" w14:textId="4871B72B" w:rsidR="009A35C2" w:rsidRPr="002E46C4" w:rsidRDefault="00654C8E" w:rsidP="009A35C2">
      <w:pPr>
        <w:spacing w:before="100" w:beforeAutospacing="1" w:after="100" w:afterAutospacing="1" w:line="240" w:lineRule="auto"/>
        <w:rPr>
          <w:lang w:val="en-US"/>
        </w:rPr>
      </w:pPr>
      <w:r>
        <w:rPr>
          <w:lang w:val="en-US"/>
        </w:rPr>
        <w:t>The f</w:t>
      </w:r>
      <w:r w:rsidR="009A35C2">
        <w:rPr>
          <w:lang w:val="en-US"/>
        </w:rPr>
        <w:t>ollowing</w:t>
      </w:r>
      <w:r w:rsidR="009A35C2" w:rsidRPr="00AA38F0">
        <w:rPr>
          <w:lang w:val="en-US"/>
        </w:rPr>
        <w:t xml:space="preserve"> applications </w:t>
      </w:r>
      <w:r w:rsidR="009A35C2">
        <w:rPr>
          <w:lang w:val="en-US"/>
        </w:rPr>
        <w:t>demonstrate the means to present the 3</w:t>
      </w:r>
      <w:r w:rsidR="009A35C2" w:rsidRPr="008D2006">
        <w:rPr>
          <w:vertAlign w:val="superscript"/>
          <w:lang w:val="en-US"/>
        </w:rPr>
        <w:t>rd</w:t>
      </w:r>
      <w:r w:rsidR="009A35C2">
        <w:rPr>
          <w:lang w:val="en-US"/>
        </w:rPr>
        <w:t xml:space="preserve"> party application in Fred</w:t>
      </w:r>
      <w:r w:rsidR="009A35C2" w:rsidRPr="00AA38F0">
        <w:rPr>
          <w:lang w:val="en-US"/>
        </w:rPr>
        <w:t>:</w:t>
      </w:r>
    </w:p>
    <w:p w14:paraId="5C0A7E15" w14:textId="562CCBA3" w:rsidR="009A35C2" w:rsidRPr="008D2006" w:rsidRDefault="009A35C2" w:rsidP="009A35C2">
      <w:pPr>
        <w:spacing w:before="100" w:beforeAutospacing="1" w:after="100" w:afterAutospacing="1" w:line="240" w:lineRule="auto"/>
        <w:rPr>
          <w:b/>
          <w:lang w:val="en-US"/>
        </w:rPr>
      </w:pPr>
      <w:r w:rsidRPr="008D2006">
        <w:rPr>
          <w:b/>
          <w:lang w:val="en-US"/>
        </w:rPr>
        <w:t>PDF Digital Signature application</w:t>
      </w:r>
    </w:p>
    <w:p w14:paraId="56B1E8FA" w14:textId="77777777" w:rsidR="0031603F" w:rsidRDefault="009A35C2" w:rsidP="009A35C2">
      <w:pPr>
        <w:spacing w:before="100" w:beforeAutospacing="1" w:after="100" w:afterAutospacing="1" w:line="240" w:lineRule="auto"/>
        <w:rPr>
          <w:noProof/>
          <w:lang w:val="en-US" w:eastAsia="en-US"/>
        </w:rPr>
      </w:pPr>
      <w:r w:rsidRPr="00AA38F0">
        <w:rPr>
          <w:lang w:val="en-US"/>
        </w:rPr>
        <w:t>The relevant command in the file menu will launch the application. The file is sent to the application, and a new tab is opened, providing a view of the document on the 3</w:t>
      </w:r>
      <w:r w:rsidRPr="00AA38F0">
        <w:rPr>
          <w:vertAlign w:val="superscript"/>
          <w:lang w:val="en-US"/>
        </w:rPr>
        <w:t>rd</w:t>
      </w:r>
      <w:r w:rsidRPr="00AA38F0" w:rsidDel="002C2B4A">
        <w:rPr>
          <w:lang w:val="en-US"/>
        </w:rPr>
        <w:t xml:space="preserve"> </w:t>
      </w:r>
      <w:r w:rsidRPr="00AA38F0">
        <w:rPr>
          <w:lang w:val="en-US"/>
        </w:rPr>
        <w:t>party application.</w:t>
      </w:r>
      <w:r w:rsidR="0031603F" w:rsidRPr="0031603F">
        <w:rPr>
          <w:noProof/>
          <w:lang w:val="en-US" w:eastAsia="en-US"/>
        </w:rPr>
        <w:t xml:space="preserve"> </w:t>
      </w:r>
    </w:p>
    <w:p w14:paraId="59134FD6" w14:textId="518ECA97" w:rsidR="009A35C2" w:rsidRPr="00AA38F0" w:rsidRDefault="0031603F" w:rsidP="009A35C2">
      <w:pPr>
        <w:spacing w:before="100" w:beforeAutospacing="1" w:after="100" w:afterAutospacing="1" w:line="240" w:lineRule="auto"/>
        <w:jc w:val="center"/>
        <w:rPr>
          <w:lang w:val="en-US"/>
        </w:rPr>
      </w:pPr>
      <w:r w:rsidRPr="00AA38F0">
        <w:rPr>
          <w:noProof/>
          <w:lang w:val="en-US" w:eastAsia="en-US"/>
        </w:rPr>
        <w:drawing>
          <wp:inline distT="0" distB="0" distL="0" distR="0" wp14:anchorId="489CA2BE" wp14:editId="3C1C261F">
            <wp:extent cx="1762125" cy="681355"/>
            <wp:effectExtent l="19050" t="19050" r="28575" b="234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62125" cy="681355"/>
                    </a:xfrm>
                    <a:prstGeom prst="rect">
                      <a:avLst/>
                    </a:prstGeom>
                    <a:ln>
                      <a:solidFill>
                        <a:schemeClr val="accent1"/>
                      </a:solidFill>
                    </a:ln>
                  </pic:spPr>
                </pic:pic>
              </a:graphicData>
            </a:graphic>
          </wp:inline>
        </w:drawing>
      </w:r>
    </w:p>
    <w:p w14:paraId="54EAAED7" w14:textId="0888D802" w:rsidR="009A35C2" w:rsidRDefault="00832649" w:rsidP="00832649">
      <w:pPr>
        <w:spacing w:before="100" w:beforeAutospacing="1" w:after="100" w:afterAutospacing="1" w:line="240" w:lineRule="auto"/>
        <w:jc w:val="center"/>
        <w:rPr>
          <w:lang w:val="en-US"/>
        </w:rPr>
      </w:pPr>
      <w:r>
        <w:rPr>
          <w:noProof/>
          <w:lang w:val="en-US" w:eastAsia="en-US"/>
        </w:rPr>
        <w:drawing>
          <wp:inline distT="0" distB="0" distL="0" distR="0" wp14:anchorId="1434173B" wp14:editId="7E7FB20C">
            <wp:extent cx="5486400" cy="4162679"/>
            <wp:effectExtent l="152400" t="152400" r="361950" b="37147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8513" cy="416428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424FBD" w14:textId="77777777" w:rsidR="009A35C2" w:rsidRDefault="009A35C2" w:rsidP="009A35C2">
      <w:pPr>
        <w:spacing w:before="100" w:beforeAutospacing="1" w:after="100" w:afterAutospacing="1" w:line="240" w:lineRule="auto"/>
        <w:rPr>
          <w:b/>
          <w:lang w:val="en-US"/>
        </w:rPr>
      </w:pPr>
      <w:r w:rsidRPr="008D2006">
        <w:rPr>
          <w:b/>
          <w:lang w:val="en-US"/>
        </w:rPr>
        <w:t>Annotation tool aRender</w:t>
      </w:r>
    </w:p>
    <w:p w14:paraId="6CF9D322" w14:textId="77777777" w:rsidR="009A35C2" w:rsidRDefault="009A35C2" w:rsidP="009A35C2">
      <w:pPr>
        <w:spacing w:before="100" w:beforeAutospacing="1" w:after="100" w:afterAutospacing="1" w:line="240" w:lineRule="auto"/>
      </w:pPr>
      <w:r>
        <w:t>Annotations of the documents in a preview mode can be very handy in operational processes.</w:t>
      </w:r>
    </w:p>
    <w:p w14:paraId="4725B883" w14:textId="1BABD734" w:rsidR="009A35C2" w:rsidRPr="008D2006" w:rsidRDefault="009A35C2" w:rsidP="009A35C2">
      <w:pPr>
        <w:spacing w:before="100" w:beforeAutospacing="1" w:after="100" w:afterAutospacing="1" w:line="240" w:lineRule="auto"/>
        <w:rPr>
          <w:lang w:val="en-US"/>
        </w:rPr>
      </w:pPr>
      <w:r>
        <w:rPr>
          <w:noProof/>
          <w:lang w:val="en-US" w:eastAsia="en-US"/>
        </w:rPr>
        <w:lastRenderedPageBreak/>
        <w:drawing>
          <wp:inline distT="0" distB="0" distL="0" distR="0" wp14:anchorId="14169A07" wp14:editId="18E46258">
            <wp:extent cx="1295400" cy="2514600"/>
            <wp:effectExtent l="0" t="0" r="0" b="0"/>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95400" cy="2514600"/>
                    </a:xfrm>
                    <a:prstGeom prst="rect">
                      <a:avLst/>
                    </a:prstGeom>
                    <a:noFill/>
                    <a:ln>
                      <a:noFill/>
                    </a:ln>
                  </pic:spPr>
                </pic:pic>
              </a:graphicData>
            </a:graphic>
          </wp:inline>
        </w:drawing>
      </w:r>
      <w:r>
        <w:tab/>
      </w:r>
      <w:r w:rsidR="00CC66FE">
        <w:rPr>
          <w:noProof/>
          <w:lang w:val="en-US" w:eastAsia="en-US"/>
        </w:rPr>
        <w:drawing>
          <wp:inline distT="0" distB="0" distL="0" distR="0" wp14:anchorId="068830BB" wp14:editId="3D2D5FF1">
            <wp:extent cx="3675888" cy="2688336"/>
            <wp:effectExtent l="0" t="0" r="1270" b="0"/>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75888" cy="2688336"/>
                    </a:xfrm>
                    <a:prstGeom prst="rect">
                      <a:avLst/>
                    </a:prstGeom>
                    <a:noFill/>
                    <a:ln>
                      <a:noFill/>
                    </a:ln>
                  </pic:spPr>
                </pic:pic>
              </a:graphicData>
            </a:graphic>
          </wp:inline>
        </w:drawing>
      </w:r>
    </w:p>
    <w:p w14:paraId="0D24487E" w14:textId="77777777" w:rsidR="009A35C2" w:rsidRPr="008D2006" w:rsidRDefault="009A35C2" w:rsidP="009A35C2">
      <w:pPr>
        <w:spacing w:before="100" w:beforeAutospacing="1" w:after="100" w:afterAutospacing="1" w:line="240" w:lineRule="auto"/>
        <w:rPr>
          <w:b/>
          <w:lang w:val="en-US"/>
        </w:rPr>
      </w:pPr>
      <w:r w:rsidRPr="008D2006">
        <w:rPr>
          <w:b/>
          <w:lang w:val="en-US"/>
        </w:rPr>
        <w:t>DWG viewer of Formtek</w:t>
      </w:r>
    </w:p>
    <w:p w14:paraId="43FDC784" w14:textId="77777777" w:rsidR="009A35C2" w:rsidRDefault="009A35C2" w:rsidP="009A35C2">
      <w:pPr>
        <w:spacing w:before="100" w:beforeAutospacing="1" w:after="100" w:afterAutospacing="1" w:line="240" w:lineRule="auto"/>
        <w:rPr>
          <w:lang w:val="en-US"/>
        </w:rPr>
      </w:pPr>
      <w:r>
        <w:rPr>
          <w:lang w:val="en-US"/>
        </w:rPr>
        <w:t>The Formtek EDM module, enables Alfresco to preview .dwg file. In this example, the dwg previews are shown in the preview pane.</w:t>
      </w:r>
    </w:p>
    <w:p w14:paraId="79DBE033" w14:textId="19992438" w:rsidR="009A35C2" w:rsidRPr="00AA38F0" w:rsidRDefault="009A35C2" w:rsidP="0031603F">
      <w:pPr>
        <w:spacing w:before="100" w:beforeAutospacing="1" w:after="100" w:afterAutospacing="1" w:line="240" w:lineRule="auto"/>
        <w:jc w:val="center"/>
        <w:rPr>
          <w:lang w:val="en-US"/>
        </w:rPr>
      </w:pPr>
      <w:r>
        <w:rPr>
          <w:noProof/>
          <w:lang w:val="en-US" w:eastAsia="en-US"/>
        </w:rPr>
        <w:drawing>
          <wp:inline distT="0" distB="0" distL="0" distR="0" wp14:anchorId="421FAC40" wp14:editId="419B4A51">
            <wp:extent cx="1295400" cy="3037205"/>
            <wp:effectExtent l="0" t="0" r="0" b="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95400" cy="3037205"/>
                    </a:xfrm>
                    <a:prstGeom prst="rect">
                      <a:avLst/>
                    </a:prstGeom>
                    <a:noFill/>
                    <a:ln>
                      <a:noFill/>
                    </a:ln>
                  </pic:spPr>
                </pic:pic>
              </a:graphicData>
            </a:graphic>
          </wp:inline>
        </w:drawing>
      </w:r>
      <w:r w:rsidR="0031603F">
        <w:rPr>
          <w:lang w:val="en-US"/>
        </w:rPr>
        <w:t xml:space="preserve">  </w:t>
      </w:r>
      <w:r w:rsidR="00CC66FE">
        <w:rPr>
          <w:noProof/>
          <w:lang w:val="en-US" w:eastAsia="en-US"/>
        </w:rPr>
        <w:drawing>
          <wp:inline distT="0" distB="0" distL="0" distR="0" wp14:anchorId="15FFF438" wp14:editId="50213744">
            <wp:extent cx="4126749" cy="3040213"/>
            <wp:effectExtent l="0" t="0" r="7620" b="8255"/>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35803" cy="3046883"/>
                    </a:xfrm>
                    <a:prstGeom prst="rect">
                      <a:avLst/>
                    </a:prstGeom>
                    <a:noFill/>
                    <a:ln>
                      <a:noFill/>
                    </a:ln>
                  </pic:spPr>
                </pic:pic>
              </a:graphicData>
            </a:graphic>
          </wp:inline>
        </w:drawing>
      </w:r>
    </w:p>
    <w:p w14:paraId="08174E1A" w14:textId="381CE5DD" w:rsidR="009B7776" w:rsidRDefault="009B7776" w:rsidP="00A20BAB">
      <w:pPr>
        <w:spacing w:before="100" w:beforeAutospacing="1" w:after="100" w:afterAutospacing="1" w:line="240" w:lineRule="auto"/>
        <w:rPr>
          <w:lang w:val="en-US"/>
        </w:rPr>
      </w:pPr>
    </w:p>
    <w:p w14:paraId="7135429E" w14:textId="77777777" w:rsidR="00A53EE4" w:rsidRDefault="00A53EE4">
      <w:pPr>
        <w:spacing w:after="200" w:line="276" w:lineRule="auto"/>
        <w:rPr>
          <w:rFonts w:asciiTheme="majorHAnsi" w:hAnsiTheme="majorHAnsi"/>
          <w:caps/>
          <w:color w:val="5E878F"/>
          <w:spacing w:val="20"/>
          <w:sz w:val="28"/>
          <w:szCs w:val="28"/>
          <w:lang w:val="en-US"/>
        </w:rPr>
      </w:pPr>
      <w:bookmarkStart w:id="155" w:name="_Toc483990996"/>
      <w:r>
        <w:rPr>
          <w:lang w:val="en-US"/>
        </w:rPr>
        <w:br w:type="page"/>
      </w:r>
    </w:p>
    <w:p w14:paraId="47AB33EA" w14:textId="521E587B" w:rsidR="009B7776" w:rsidRDefault="009B7776" w:rsidP="009B7776">
      <w:pPr>
        <w:pStyle w:val="Heading2"/>
        <w:rPr>
          <w:lang w:val="en-US"/>
        </w:rPr>
      </w:pPr>
      <w:r>
        <w:rPr>
          <w:lang w:val="en-US"/>
        </w:rPr>
        <w:lastRenderedPageBreak/>
        <w:t>Interaction with 3</w:t>
      </w:r>
      <w:r w:rsidRPr="009B7776">
        <w:rPr>
          <w:vertAlign w:val="superscript"/>
          <w:lang w:val="en-US"/>
        </w:rPr>
        <w:t>rd</w:t>
      </w:r>
      <w:r>
        <w:rPr>
          <w:lang w:val="en-US"/>
        </w:rPr>
        <w:t xml:space="preserve"> party applications using Fred links</w:t>
      </w:r>
      <w:bookmarkEnd w:id="155"/>
    </w:p>
    <w:p w14:paraId="70522561" w14:textId="6C460A5D" w:rsidR="009B7776" w:rsidRPr="009B7776" w:rsidRDefault="009B7776" w:rsidP="009B7776">
      <w:pPr>
        <w:spacing w:before="100" w:beforeAutospacing="1" w:after="100" w:afterAutospacing="1" w:line="240" w:lineRule="auto"/>
        <w:rPr>
          <w:lang w:val="en-US"/>
        </w:rPr>
      </w:pPr>
      <w:r>
        <w:rPr>
          <w:lang w:val="en-US"/>
        </w:rPr>
        <w:t>Fred contains a s</w:t>
      </w:r>
      <w:r w:rsidRPr="009B7776">
        <w:rPr>
          <w:lang w:val="en-US"/>
        </w:rPr>
        <w:t xml:space="preserve">imple and easy interaction </w:t>
      </w:r>
      <w:r>
        <w:rPr>
          <w:lang w:val="en-US"/>
        </w:rPr>
        <w:t xml:space="preserve">methodology </w:t>
      </w:r>
      <w:r w:rsidRPr="009B7776">
        <w:rPr>
          <w:lang w:val="en-US"/>
        </w:rPr>
        <w:t>with web based 3</w:t>
      </w:r>
      <w:r w:rsidRPr="009B7776">
        <w:rPr>
          <w:vertAlign w:val="superscript"/>
          <w:lang w:val="en-US"/>
        </w:rPr>
        <w:t>rd</w:t>
      </w:r>
      <w:r w:rsidRPr="009B7776">
        <w:rPr>
          <w:lang w:val="en-US"/>
        </w:rPr>
        <w:t xml:space="preserve"> party application using Fred links</w:t>
      </w:r>
      <w:r>
        <w:rPr>
          <w:lang w:val="en-US"/>
        </w:rPr>
        <w:t>. This allows you to:</w:t>
      </w:r>
    </w:p>
    <w:p w14:paraId="1A70EE01"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add metadata link (requires custom backend module)</w:t>
      </w:r>
    </w:p>
    <w:p w14:paraId="79676843" w14:textId="5B399FE6" w:rsidR="009B7776" w:rsidRPr="00DC14FF" w:rsidRDefault="00654C8E" w:rsidP="009B7776">
      <w:pPr>
        <w:pStyle w:val="ListParagraph"/>
        <w:numPr>
          <w:ilvl w:val="0"/>
          <w:numId w:val="45"/>
        </w:numPr>
        <w:spacing w:before="100" w:beforeAutospacing="1" w:after="100" w:afterAutospacing="1" w:line="240" w:lineRule="auto"/>
        <w:rPr>
          <w:lang w:val="en-US"/>
        </w:rPr>
      </w:pPr>
      <w:r>
        <w:rPr>
          <w:lang w:val="en-US"/>
        </w:rPr>
        <w:t xml:space="preserve">create </w:t>
      </w:r>
      <w:r w:rsidR="009B7776" w:rsidRPr="00DC14FF">
        <w:rPr>
          <w:lang w:val="en-US"/>
        </w:rPr>
        <w:t>new search link (requires custom backend module)</w:t>
      </w:r>
    </w:p>
    <w:p w14:paraId="0F17D29F"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create template link (requires custom backend module)</w:t>
      </w:r>
    </w:p>
    <w:p w14:paraId="1FF7D00A" w14:textId="77777777" w:rsidR="009B7776" w:rsidRPr="00DC14FF" w:rsidRDefault="009B7776" w:rsidP="009B7776">
      <w:pPr>
        <w:pStyle w:val="ListParagraph"/>
        <w:numPr>
          <w:ilvl w:val="0"/>
          <w:numId w:val="45"/>
        </w:numPr>
        <w:spacing w:before="100" w:beforeAutospacing="1" w:after="100" w:afterAutospacing="1" w:line="240" w:lineRule="auto"/>
        <w:rPr>
          <w:lang w:val="en-US"/>
        </w:rPr>
      </w:pPr>
      <w:r w:rsidRPr="00DC14FF">
        <w:rPr>
          <w:lang w:val="en-US"/>
        </w:rPr>
        <w:t>open browser tab link (with bookmark credentials)</w:t>
      </w:r>
    </w:p>
    <w:p w14:paraId="00F4E4E8" w14:textId="43093F20" w:rsidR="009B7776" w:rsidRPr="00DC14FF" w:rsidRDefault="009B7776" w:rsidP="009B7776">
      <w:pPr>
        <w:pStyle w:val="ListParagraph"/>
        <w:numPr>
          <w:ilvl w:val="1"/>
          <w:numId w:val="45"/>
        </w:numPr>
        <w:spacing w:before="100" w:beforeAutospacing="1" w:after="100" w:afterAutospacing="1" w:line="240" w:lineRule="auto"/>
        <w:rPr>
          <w:lang w:val="en-US"/>
        </w:rPr>
      </w:pPr>
      <w:r w:rsidRPr="00DC14FF">
        <w:rPr>
          <w:lang w:val="en-US"/>
        </w:rPr>
        <w:t>opens a web</w:t>
      </w:r>
      <w:r w:rsidR="00DC14FF" w:rsidRPr="00DC14FF">
        <w:rPr>
          <w:lang w:val="en-US"/>
        </w:rPr>
        <w:t xml:space="preserve"> </w:t>
      </w:r>
      <w:r w:rsidRPr="00DC14FF">
        <w:rPr>
          <w:lang w:val="en-US"/>
        </w:rPr>
        <w:t xml:space="preserve">browser tab to website </w:t>
      </w:r>
    </w:p>
    <w:p w14:paraId="4DFE4084" w14:textId="78DF8983" w:rsidR="009B7776" w:rsidRPr="00DC14FF" w:rsidRDefault="00654C8E" w:rsidP="009B7776">
      <w:pPr>
        <w:pStyle w:val="ListParagraph"/>
        <w:numPr>
          <w:ilvl w:val="1"/>
          <w:numId w:val="45"/>
        </w:numPr>
        <w:spacing w:before="100" w:beforeAutospacing="1" w:after="100" w:afterAutospacing="1" w:line="240" w:lineRule="auto"/>
        <w:rPr>
          <w:lang w:val="es-ES"/>
        </w:rPr>
      </w:pPr>
      <w:proofErr w:type="spellStart"/>
      <w:r>
        <w:rPr>
          <w:lang w:val="es-ES"/>
        </w:rPr>
        <w:t>e.g</w:t>
      </w:r>
      <w:proofErr w:type="spellEnd"/>
      <w:r>
        <w:rPr>
          <w:lang w:val="es-ES"/>
        </w:rPr>
        <w:t>.</w:t>
      </w:r>
      <w:r w:rsidR="009B7776" w:rsidRPr="00DC14FF">
        <w:rPr>
          <w:lang w:val="es-ES"/>
        </w:rPr>
        <w:t>: fred://{bookmarkID}/page/url/www.example.be</w:t>
      </w:r>
    </w:p>
    <w:p w14:paraId="652C0B7B" w14:textId="7B53E8D1" w:rsidR="009B7776" w:rsidRPr="009B7776" w:rsidRDefault="009B7776" w:rsidP="00A20BAB">
      <w:pPr>
        <w:spacing w:before="100" w:beforeAutospacing="1" w:after="100" w:afterAutospacing="1" w:line="240" w:lineRule="auto"/>
      </w:pPr>
      <w:r w:rsidRPr="009B7776">
        <w:t xml:space="preserve">Ask your system administrator for more information on </w:t>
      </w:r>
      <w:r>
        <w:t xml:space="preserve">how Fred can interact with </w:t>
      </w:r>
      <w:proofErr w:type="gramStart"/>
      <w:r>
        <w:t xml:space="preserve">the </w:t>
      </w:r>
      <w:r w:rsidR="00654C8E">
        <w:t xml:space="preserve"> 3</w:t>
      </w:r>
      <w:proofErr w:type="gramEnd"/>
      <w:r w:rsidR="00654C8E" w:rsidRPr="00654C8E">
        <w:rPr>
          <w:vertAlign w:val="superscript"/>
        </w:rPr>
        <w:t>rd</w:t>
      </w:r>
      <w:r w:rsidR="00654C8E">
        <w:t xml:space="preserve"> party </w:t>
      </w:r>
      <w:r>
        <w:t>application</w:t>
      </w:r>
      <w:r w:rsidR="00654C8E">
        <w:t>s</w:t>
      </w:r>
      <w:r>
        <w:t xml:space="preserve"> in your working environment.</w:t>
      </w:r>
    </w:p>
    <w:p w14:paraId="33CADACC" w14:textId="183DDA81" w:rsidR="001D50DA" w:rsidRPr="00AA38F0" w:rsidRDefault="00F71B7C" w:rsidP="001D50DA">
      <w:pPr>
        <w:pStyle w:val="Heading2"/>
        <w:rPr>
          <w:lang w:val="en-US"/>
        </w:rPr>
      </w:pPr>
      <w:bookmarkStart w:id="156" w:name="_Toc483990997"/>
      <w:r>
        <w:rPr>
          <w:lang w:val="en-US"/>
        </w:rPr>
        <w:t>L</w:t>
      </w:r>
      <w:r w:rsidR="001D50DA" w:rsidRPr="00AA38F0">
        <w:rPr>
          <w:lang w:val="en-US"/>
        </w:rPr>
        <w:t>ocal persistent caching</w:t>
      </w:r>
      <w:bookmarkEnd w:id="156"/>
    </w:p>
    <w:p w14:paraId="0838A658" w14:textId="1DB15345" w:rsidR="00D7216F" w:rsidRPr="00AA38F0" w:rsidRDefault="006E4494" w:rsidP="002D7D06">
      <w:pPr>
        <w:spacing w:before="100" w:beforeAutospacing="1" w:after="100" w:afterAutospacing="1" w:line="240" w:lineRule="auto"/>
        <w:rPr>
          <w:lang w:val="en-US"/>
        </w:rPr>
      </w:pPr>
      <w:r w:rsidRPr="00AA38F0">
        <w:rPr>
          <w:lang w:val="en-US"/>
        </w:rPr>
        <w:t>Fred provid</w:t>
      </w:r>
      <w:r w:rsidR="00D7216F" w:rsidRPr="00AA38F0">
        <w:rPr>
          <w:lang w:val="en-US"/>
        </w:rPr>
        <w:t>es</w:t>
      </w:r>
      <w:r w:rsidRPr="00AA38F0">
        <w:rPr>
          <w:lang w:val="en-US"/>
        </w:rPr>
        <w:t xml:space="preserve"> persistent local caching of metadata. As you browse the repository, metadata </w:t>
      </w:r>
      <w:r w:rsidR="002C2B4A" w:rsidRPr="00AA38F0">
        <w:rPr>
          <w:lang w:val="en-US"/>
        </w:rPr>
        <w:t xml:space="preserve">is </w:t>
      </w:r>
      <w:r w:rsidRPr="00AA38F0">
        <w:rPr>
          <w:lang w:val="en-US"/>
        </w:rPr>
        <w:t xml:space="preserve">cached and remains available </w:t>
      </w:r>
      <w:r w:rsidR="00D7216F" w:rsidRPr="00AA38F0">
        <w:rPr>
          <w:lang w:val="en-US"/>
        </w:rPr>
        <w:t>to obtain a faster navigation and search experience</w:t>
      </w:r>
      <w:r w:rsidRPr="00AA38F0">
        <w:rPr>
          <w:lang w:val="en-US"/>
        </w:rPr>
        <w:t>.</w:t>
      </w:r>
      <w:r w:rsidR="00D7216F" w:rsidRPr="00AA38F0">
        <w:rPr>
          <w:lang w:val="en-US"/>
        </w:rPr>
        <w:t xml:space="preserve"> The cache is </w:t>
      </w:r>
      <w:r w:rsidR="00360B40" w:rsidRPr="00AA38F0">
        <w:rPr>
          <w:lang w:val="en-US"/>
        </w:rPr>
        <w:t xml:space="preserve">refreshed </w:t>
      </w:r>
      <w:r w:rsidR="00D7216F" w:rsidRPr="00AA38F0">
        <w:rPr>
          <w:lang w:val="en-US"/>
        </w:rPr>
        <w:t>regularly as you navigate and search through the repository. You can</w:t>
      </w:r>
      <w:r w:rsidR="002C2B4A" w:rsidRPr="00AA38F0">
        <w:rPr>
          <w:lang w:val="en-US"/>
        </w:rPr>
        <w:t>,</w:t>
      </w:r>
      <w:r w:rsidR="00D7216F" w:rsidRPr="00AA38F0">
        <w:rPr>
          <w:lang w:val="en-US"/>
        </w:rPr>
        <w:t xml:space="preserve"> at any </w:t>
      </w:r>
      <w:r w:rsidR="002C2B4A" w:rsidRPr="00AA38F0">
        <w:rPr>
          <w:lang w:val="en-US"/>
        </w:rPr>
        <w:t xml:space="preserve">time, </w:t>
      </w:r>
      <w:r w:rsidR="00D7216F" w:rsidRPr="00AA38F0">
        <w:rPr>
          <w:lang w:val="en-US"/>
        </w:rPr>
        <w:t xml:space="preserve">force </w:t>
      </w:r>
      <w:r w:rsidR="002C2B4A" w:rsidRPr="00AA38F0">
        <w:rPr>
          <w:lang w:val="en-US"/>
        </w:rPr>
        <w:t>a</w:t>
      </w:r>
      <w:r w:rsidR="00D7216F" w:rsidRPr="00AA38F0">
        <w:rPr>
          <w:lang w:val="en-US"/>
        </w:rPr>
        <w:t xml:space="preserve"> refresh</w:t>
      </w:r>
      <w:r w:rsidR="002C2B4A" w:rsidRPr="00AA38F0">
        <w:rPr>
          <w:lang w:val="en-US"/>
        </w:rPr>
        <w:t xml:space="preserve"> of</w:t>
      </w:r>
      <w:r w:rsidR="00D7216F" w:rsidRPr="00AA38F0">
        <w:rPr>
          <w:lang w:val="en-US"/>
        </w:rPr>
        <w:t xml:space="preserve"> the cache</w:t>
      </w:r>
      <w:r w:rsidR="002C2B4A" w:rsidRPr="00AA38F0">
        <w:rPr>
          <w:lang w:val="en-US"/>
        </w:rPr>
        <w:t>,</w:t>
      </w:r>
      <w:r w:rsidR="00D7216F" w:rsidRPr="00AA38F0">
        <w:rPr>
          <w:lang w:val="en-US"/>
        </w:rPr>
        <w:t xml:space="preserve"> by clicking F5 or the Refresh command.</w:t>
      </w:r>
    </w:p>
    <w:p w14:paraId="00523678" w14:textId="77777777" w:rsidR="00F730B0" w:rsidRPr="00AA38F0" w:rsidRDefault="00F730B0" w:rsidP="00420D27">
      <w:pPr>
        <w:pStyle w:val="Heading1"/>
        <w:rPr>
          <w:lang w:val="en-US"/>
        </w:rPr>
      </w:pPr>
      <w:bookmarkStart w:id="157" w:name="_Toc483990998"/>
      <w:r w:rsidRPr="00AA38F0">
        <w:rPr>
          <w:lang w:val="en-US"/>
        </w:rPr>
        <w:t>Reporting a problem</w:t>
      </w:r>
      <w:bookmarkEnd w:id="157"/>
    </w:p>
    <w:p w14:paraId="6D004B6B" w14:textId="4EA525BB" w:rsidR="00F730B0" w:rsidRPr="00AA38F0" w:rsidRDefault="00F730B0">
      <w:pPr>
        <w:rPr>
          <w:lang w:val="en-US"/>
        </w:rPr>
      </w:pPr>
      <w:r w:rsidRPr="00AA38F0">
        <w:rPr>
          <w:lang w:val="en-US"/>
        </w:rPr>
        <w:t xml:space="preserve">When a problem occurs, you can report it to </w:t>
      </w:r>
      <w:r w:rsidR="00680162" w:rsidRPr="00AA38F0">
        <w:rPr>
          <w:lang w:val="en-US"/>
        </w:rPr>
        <w:t xml:space="preserve">your local IT helpdesk or to </w:t>
      </w:r>
      <w:hyperlink r:id="rId223" w:history="1">
        <w:r w:rsidR="00680162" w:rsidRPr="00AA38F0">
          <w:rPr>
            <w:rStyle w:val="Hyperlink"/>
            <w:lang w:val="en-US"/>
          </w:rPr>
          <w:t>support@xenit.eu</w:t>
        </w:r>
      </w:hyperlink>
      <w:r w:rsidR="00680162" w:rsidRPr="00AA38F0">
        <w:rPr>
          <w:lang w:val="en-US"/>
        </w:rPr>
        <w:t xml:space="preserve">. The </w:t>
      </w:r>
      <w:r w:rsidR="002C2B4A" w:rsidRPr="00AA38F0">
        <w:rPr>
          <w:lang w:val="en-US"/>
        </w:rPr>
        <w:t xml:space="preserve">XeniT </w:t>
      </w:r>
      <w:r w:rsidR="00680162" w:rsidRPr="00AA38F0">
        <w:rPr>
          <w:lang w:val="en-US"/>
        </w:rPr>
        <w:t xml:space="preserve">Fred team will be able to </w:t>
      </w:r>
      <w:r w:rsidR="002C2B4A" w:rsidRPr="00AA38F0">
        <w:rPr>
          <w:lang w:val="en-US"/>
        </w:rPr>
        <w:t>assist you more quickly</w:t>
      </w:r>
      <w:r w:rsidR="00680162" w:rsidRPr="00AA38F0">
        <w:rPr>
          <w:lang w:val="en-US"/>
        </w:rPr>
        <w:t xml:space="preserve"> if you are able to provide </w:t>
      </w:r>
      <w:r w:rsidR="00654C8E">
        <w:rPr>
          <w:lang w:val="en-US"/>
        </w:rPr>
        <w:t xml:space="preserve">the </w:t>
      </w:r>
      <w:r w:rsidR="00680162" w:rsidRPr="00AA38F0">
        <w:rPr>
          <w:lang w:val="en-US"/>
        </w:rPr>
        <w:t>following information:</w:t>
      </w:r>
    </w:p>
    <w:p w14:paraId="3F5A400F" w14:textId="76CA5716" w:rsidR="00680162" w:rsidRPr="00AA38F0" w:rsidRDefault="00680162" w:rsidP="00103573">
      <w:pPr>
        <w:pStyle w:val="ListParagraph"/>
        <w:numPr>
          <w:ilvl w:val="0"/>
          <w:numId w:val="17"/>
        </w:numPr>
        <w:rPr>
          <w:lang w:val="en-US"/>
        </w:rPr>
      </w:pPr>
      <w:r w:rsidRPr="00AA38F0">
        <w:rPr>
          <w:lang w:val="en-US"/>
        </w:rPr>
        <w:t>A description of your desktop environment: Windows version, application version</w:t>
      </w:r>
    </w:p>
    <w:p w14:paraId="04584ECD" w14:textId="4B7BE612" w:rsidR="00680162" w:rsidRPr="00AA38F0" w:rsidRDefault="00B36382" w:rsidP="00103573">
      <w:pPr>
        <w:pStyle w:val="ListParagraph"/>
        <w:numPr>
          <w:ilvl w:val="0"/>
          <w:numId w:val="17"/>
        </w:numPr>
        <w:rPr>
          <w:lang w:val="en-US"/>
        </w:rPr>
      </w:pPr>
      <w:r w:rsidRPr="00AA38F0">
        <w:rPr>
          <w:lang w:val="en-US"/>
        </w:rPr>
        <w:t xml:space="preserve">The </w:t>
      </w:r>
      <w:r w:rsidR="00680162" w:rsidRPr="00AA38F0">
        <w:rPr>
          <w:lang w:val="en-US"/>
        </w:rPr>
        <w:t>Fred version</w:t>
      </w:r>
    </w:p>
    <w:p w14:paraId="4AD3CFA9" w14:textId="6B361CC6" w:rsidR="00680162" w:rsidRPr="00AA38F0" w:rsidRDefault="00680162" w:rsidP="00103573">
      <w:pPr>
        <w:pStyle w:val="ListParagraph"/>
        <w:numPr>
          <w:ilvl w:val="0"/>
          <w:numId w:val="17"/>
        </w:numPr>
        <w:rPr>
          <w:lang w:val="en-US"/>
        </w:rPr>
      </w:pPr>
      <w:r w:rsidRPr="00AA38F0">
        <w:rPr>
          <w:lang w:val="en-US"/>
        </w:rPr>
        <w:t>A description of the problem</w:t>
      </w:r>
    </w:p>
    <w:p w14:paraId="3AD26148" w14:textId="77777777" w:rsidR="00680162" w:rsidRPr="00AA38F0" w:rsidRDefault="00680162" w:rsidP="00103573">
      <w:pPr>
        <w:pStyle w:val="ListParagraph"/>
        <w:numPr>
          <w:ilvl w:val="1"/>
          <w:numId w:val="17"/>
        </w:numPr>
        <w:rPr>
          <w:lang w:val="en-US"/>
        </w:rPr>
      </w:pPr>
      <w:r w:rsidRPr="00AA38F0">
        <w:rPr>
          <w:lang w:val="en-US"/>
        </w:rPr>
        <w:t>A screen</w:t>
      </w:r>
      <w:r w:rsidR="00384235" w:rsidRPr="00AA38F0">
        <w:rPr>
          <w:lang w:val="en-US"/>
        </w:rPr>
        <w:t>shot</w:t>
      </w:r>
      <w:r w:rsidR="00D8411D" w:rsidRPr="00AA38F0">
        <w:rPr>
          <w:lang w:val="en-US"/>
        </w:rPr>
        <w:t xml:space="preserve"> </w:t>
      </w:r>
      <w:r w:rsidRPr="00AA38F0">
        <w:rPr>
          <w:lang w:val="en-US"/>
        </w:rPr>
        <w:t>is very helpful</w:t>
      </w:r>
    </w:p>
    <w:p w14:paraId="33EAEDA9" w14:textId="4D37E2D1" w:rsidR="00680162" w:rsidRPr="00AA38F0" w:rsidRDefault="00680162" w:rsidP="00103573">
      <w:pPr>
        <w:pStyle w:val="ListParagraph"/>
        <w:numPr>
          <w:ilvl w:val="0"/>
          <w:numId w:val="17"/>
        </w:numPr>
        <w:rPr>
          <w:lang w:val="en-US"/>
        </w:rPr>
      </w:pPr>
      <w:r w:rsidRPr="00AA38F0">
        <w:rPr>
          <w:lang w:val="en-US"/>
        </w:rPr>
        <w:t>Log files: you can find the log files by “Files/Open settings location”</w:t>
      </w:r>
    </w:p>
    <w:p w14:paraId="56AC3274" w14:textId="77777777" w:rsidR="00680162" w:rsidRPr="00AA38F0" w:rsidRDefault="00680162" w:rsidP="00103573">
      <w:pPr>
        <w:pStyle w:val="ListParagraph"/>
        <w:numPr>
          <w:ilvl w:val="1"/>
          <w:numId w:val="17"/>
        </w:numPr>
        <w:rPr>
          <w:lang w:val="en-US"/>
        </w:rPr>
      </w:pPr>
      <w:r w:rsidRPr="00AA38F0">
        <w:rPr>
          <w:lang w:val="en-US"/>
        </w:rPr>
        <w:t>A list of log files appear</w:t>
      </w:r>
      <w:r w:rsidR="00D83C27" w:rsidRPr="00AA38F0">
        <w:rPr>
          <w:lang w:val="en-US"/>
        </w:rPr>
        <w:t>s</w:t>
      </w:r>
      <w:r w:rsidRPr="00AA38F0">
        <w:rPr>
          <w:lang w:val="en-US"/>
        </w:rPr>
        <w:t>. Attach the log files app-log4net.log and app-log4net.log1 to your report</w:t>
      </w:r>
    </w:p>
    <w:p w14:paraId="27185F9D" w14:textId="77777777" w:rsidR="00D776E8" w:rsidRPr="00AA38F0" w:rsidRDefault="00D776E8" w:rsidP="00D776E8">
      <w:pPr>
        <w:jc w:val="center"/>
        <w:rPr>
          <w:lang w:val="en-US"/>
        </w:rPr>
      </w:pPr>
      <w:r w:rsidRPr="00AA38F0">
        <w:rPr>
          <w:noProof/>
          <w:lang w:val="en-US" w:eastAsia="en-US"/>
        </w:rPr>
        <w:lastRenderedPageBreak/>
        <w:drawing>
          <wp:inline distT="0" distB="0" distL="0" distR="0" wp14:anchorId="36E1FC7F" wp14:editId="16A06656">
            <wp:extent cx="5284800" cy="31500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84800" cy="3150000"/>
                    </a:xfrm>
                    <a:prstGeom prst="rect">
                      <a:avLst/>
                    </a:prstGeom>
                  </pic:spPr>
                </pic:pic>
              </a:graphicData>
            </a:graphic>
          </wp:inline>
        </w:drawing>
      </w:r>
    </w:p>
    <w:p w14:paraId="6D18CAD9" w14:textId="4E43B1B3" w:rsidR="00047351" w:rsidRPr="00AA38F0" w:rsidRDefault="00047351" w:rsidP="00047351">
      <w:pPr>
        <w:rPr>
          <w:lang w:val="en-US"/>
        </w:rPr>
      </w:pPr>
      <w:r w:rsidRPr="00AA38F0">
        <w:rPr>
          <w:lang w:val="en-US"/>
        </w:rPr>
        <w:t xml:space="preserve">To help the user report a problem, a ‘Report </w:t>
      </w:r>
      <w:r w:rsidR="001F2FB4" w:rsidRPr="00AA38F0">
        <w:rPr>
          <w:lang w:val="en-US"/>
        </w:rPr>
        <w:t>A</w:t>
      </w:r>
      <w:r w:rsidRPr="00AA38F0">
        <w:rPr>
          <w:lang w:val="en-US"/>
        </w:rPr>
        <w:t xml:space="preserve"> </w:t>
      </w:r>
      <w:r w:rsidR="001F2FB4" w:rsidRPr="00AA38F0">
        <w:rPr>
          <w:lang w:val="en-US"/>
        </w:rPr>
        <w:t>P</w:t>
      </w:r>
      <w:r w:rsidRPr="00AA38F0">
        <w:rPr>
          <w:lang w:val="en-US"/>
        </w:rPr>
        <w:t>roblem’ command has been added to the Help menu.</w:t>
      </w:r>
    </w:p>
    <w:p w14:paraId="6B2AC53D" w14:textId="77777777" w:rsidR="00047351" w:rsidRPr="00AA38F0" w:rsidRDefault="00047351" w:rsidP="00047351">
      <w:pPr>
        <w:jc w:val="center"/>
        <w:rPr>
          <w:lang w:val="en-US"/>
        </w:rPr>
      </w:pPr>
      <w:r w:rsidRPr="00AA38F0">
        <w:rPr>
          <w:noProof/>
          <w:lang w:val="en-US" w:eastAsia="en-US"/>
        </w:rPr>
        <w:drawing>
          <wp:inline distT="0" distB="0" distL="0" distR="0" wp14:anchorId="2282AEAF" wp14:editId="0A744752">
            <wp:extent cx="1885950" cy="10001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85950" cy="1000125"/>
                    </a:xfrm>
                    <a:prstGeom prst="rect">
                      <a:avLst/>
                    </a:prstGeom>
                  </pic:spPr>
                </pic:pic>
              </a:graphicData>
            </a:graphic>
          </wp:inline>
        </w:drawing>
      </w:r>
    </w:p>
    <w:p w14:paraId="62DDB044" w14:textId="1380BCF6" w:rsidR="00047351" w:rsidRPr="00AA38F0" w:rsidRDefault="00047351" w:rsidP="00047351">
      <w:pPr>
        <w:rPr>
          <w:lang w:val="en-US"/>
        </w:rPr>
      </w:pPr>
      <w:r w:rsidRPr="00AA38F0">
        <w:rPr>
          <w:lang w:val="en-US"/>
        </w:rPr>
        <w:t xml:space="preserve">Clicking this command will open your default </w:t>
      </w:r>
      <w:r w:rsidR="001F2FB4" w:rsidRPr="00AA38F0">
        <w:rPr>
          <w:lang w:val="en-US"/>
        </w:rPr>
        <w:t>e</w:t>
      </w:r>
      <w:r w:rsidRPr="00AA38F0">
        <w:rPr>
          <w:lang w:val="en-US"/>
        </w:rPr>
        <w:t xml:space="preserve">mail application and attach the log files to it. You need to complete the description of the </w:t>
      </w:r>
      <w:r w:rsidR="001F2FB4" w:rsidRPr="00AA38F0">
        <w:rPr>
          <w:lang w:val="en-US"/>
        </w:rPr>
        <w:t>issue</w:t>
      </w:r>
      <w:r w:rsidRPr="00AA38F0">
        <w:rPr>
          <w:lang w:val="en-US"/>
        </w:rPr>
        <w:t xml:space="preserve"> </w:t>
      </w:r>
      <w:r w:rsidR="001F2FB4" w:rsidRPr="00AA38F0">
        <w:rPr>
          <w:lang w:val="en-US"/>
        </w:rPr>
        <w:t>before sending</w:t>
      </w:r>
      <w:r w:rsidRPr="00AA38F0">
        <w:rPr>
          <w:lang w:val="en-US"/>
        </w:rPr>
        <w:t xml:space="preserve"> it to your </w:t>
      </w:r>
      <w:r w:rsidR="001F2FB4" w:rsidRPr="00AA38F0">
        <w:rPr>
          <w:lang w:val="en-US"/>
        </w:rPr>
        <w:t xml:space="preserve">local IT desk or the XeniT </w:t>
      </w:r>
      <w:r w:rsidRPr="00AA38F0">
        <w:rPr>
          <w:lang w:val="en-US"/>
        </w:rPr>
        <w:t>Fred team.</w:t>
      </w:r>
    </w:p>
    <w:sectPr w:rsidR="00047351" w:rsidRPr="00AA38F0" w:rsidSect="002C70F2">
      <w:footerReference w:type="default" r:id="rId226"/>
      <w:pgSz w:w="11906" w:h="16838"/>
      <w:pgMar w:top="1077" w:right="1077" w:bottom="1077"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01659" w14:textId="77777777" w:rsidR="00833E64" w:rsidRDefault="00833E64">
      <w:pPr>
        <w:spacing w:after="0" w:line="240" w:lineRule="auto"/>
      </w:pPr>
      <w:r>
        <w:separator/>
      </w:r>
    </w:p>
  </w:endnote>
  <w:endnote w:type="continuationSeparator" w:id="0">
    <w:p w14:paraId="07F91A7D" w14:textId="77777777" w:rsidR="00833E64" w:rsidRDefault="00833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FD9A" w14:textId="5D07CBEB" w:rsidR="00C37D9D" w:rsidRDefault="00C37D9D" w:rsidP="009655E1">
    <w:pPr>
      <w:pStyle w:val="FooterOdd"/>
      <w:pBdr>
        <w:top w:val="single" w:sz="4" w:space="1" w:color="244850"/>
      </w:pBdr>
      <w:tabs>
        <w:tab w:val="center" w:pos="4820"/>
        <w:tab w:val="right" w:pos="9639"/>
      </w:tabs>
      <w:jc w:val="left"/>
    </w:pPr>
    <w:r>
      <w:rPr>
        <w:noProof/>
        <w:lang w:val="en-US" w:eastAsia="en-US"/>
      </w:rPr>
      <w:drawing>
        <wp:inline distT="0" distB="0" distL="0" distR="0" wp14:anchorId="23480CA2" wp14:editId="1E19586D">
          <wp:extent cx="576000" cy="226800"/>
          <wp:effectExtent l="0" t="0" r="0" b="1905"/>
          <wp:docPr id="11" name="Picture 11"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0" cy="226800"/>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D47B20" w:rsidRPr="00D47B20">
      <w:rPr>
        <w:noProof/>
        <w:sz w:val="24"/>
        <w:szCs w:val="24"/>
      </w:rPr>
      <w:t>iv</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40C21" w14:textId="51EDDA8B" w:rsidR="00C37D9D" w:rsidRDefault="00C37D9D" w:rsidP="00C51433">
    <w:pPr>
      <w:pStyle w:val="FooterOdd"/>
      <w:pBdr>
        <w:top w:val="single" w:sz="4" w:space="1" w:color="244850"/>
      </w:pBdr>
      <w:tabs>
        <w:tab w:val="center" w:pos="4820"/>
        <w:tab w:val="right" w:pos="9639"/>
      </w:tabs>
      <w:ind w:right="-29"/>
      <w:jc w:val="left"/>
    </w:pPr>
    <w:r>
      <w:rPr>
        <w:noProof/>
        <w:lang w:val="en-US" w:eastAsia="en-US"/>
      </w:rPr>
      <w:drawing>
        <wp:inline distT="0" distB="0" distL="0" distR="0" wp14:anchorId="4D622291" wp14:editId="48D4EDC4">
          <wp:extent cx="666750" cy="264848"/>
          <wp:effectExtent l="0" t="0" r="0" b="1905"/>
          <wp:docPr id="121" name="Picture 121"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545" cy="268739"/>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D47B20">
      <w:rPr>
        <w:noProof/>
      </w:rPr>
      <w:t>43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0B1F4" w14:textId="77777777" w:rsidR="00833E64" w:rsidRDefault="00833E64">
      <w:pPr>
        <w:spacing w:after="0" w:line="240" w:lineRule="auto"/>
      </w:pPr>
      <w:r>
        <w:separator/>
      </w:r>
    </w:p>
  </w:footnote>
  <w:footnote w:type="continuationSeparator" w:id="0">
    <w:p w14:paraId="18EE4742" w14:textId="77777777" w:rsidR="00833E64" w:rsidRDefault="00833E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C5D4E" w14:textId="77777777" w:rsidR="00C37D9D" w:rsidRPr="003940F9" w:rsidRDefault="00C37D9D" w:rsidP="003B57EA">
    <w:pPr>
      <w:pStyle w:val="Title"/>
      <w:pBdr>
        <w:bottom w:val="single" w:sz="4" w:space="1" w:color="244850"/>
      </w:pBdr>
      <w:tabs>
        <w:tab w:val="right" w:pos="9072"/>
      </w:tabs>
      <w:ind w:firstLine="6237"/>
    </w:pPr>
    <w:r>
      <w:rPr>
        <w:noProof/>
        <w:lang w:val="en-US" w:eastAsia="en-US"/>
      </w:rPr>
      <w:drawing>
        <wp:anchor distT="36576" distB="36576" distL="36576" distR="36576" simplePos="0" relativeHeight="251660288" behindDoc="0" locked="0" layoutInCell="1" allowOverlap="1" wp14:anchorId="05216DBF" wp14:editId="00D98AC8">
          <wp:simplePos x="0" y="0"/>
          <wp:positionH relativeFrom="column">
            <wp:posOffset>5945505</wp:posOffset>
          </wp:positionH>
          <wp:positionV relativeFrom="paragraph">
            <wp:posOffset>-224701</wp:posOffset>
          </wp:positionV>
          <wp:extent cx="257810" cy="277951"/>
          <wp:effectExtent l="0" t="0" r="889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ddy_transparant copy"/>
                  <pic:cNvPicPr>
                    <a:picLocks noChangeAspect="1" noChangeArrowheads="1"/>
                  </pic:cNvPicPr>
                </pic:nvPicPr>
                <pic:blipFill>
                  <a:blip r:embed="rId1"/>
                  <a:stretch>
                    <a:fillRect/>
                  </a:stretch>
                </pic:blipFill>
                <pic:spPr bwMode="auto">
                  <a:xfrm>
                    <a:off x="0" y="0"/>
                    <a:ext cx="257810" cy="277951"/>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sdt>
      <w:sdtPr>
        <w:rPr>
          <w:sz w:val="20"/>
        </w:rPr>
        <w:alias w:val="Title"/>
        <w:id w:val="1034700720"/>
        <w:dataBinding w:prefixMappings="xmlns:ns0='http://schemas.openxmlformats.org/package/2006/metadata/core-properties' xmlns:ns1='http://purl.org/dc/elements/1.1/'" w:xpath="/ns0:coreProperties[1]/ns1:title[1]" w:storeItemID="{6C3C8BC8-F283-45AE-878A-BAB7291924A1}"/>
        <w:text/>
      </w:sdtPr>
      <w:sdtContent>
        <w:r w:rsidRPr="0067660C">
          <w:rPr>
            <w:sz w:val="20"/>
          </w:rPr>
          <w:t>Fred - Simple Smart and Swift ECM</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01D82" w14:textId="77777777" w:rsidR="00C37D9D" w:rsidRDefault="00C37D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4.05pt;height:16.35pt;visibility:visible" o:bullet="t">
        <v:imagedata r:id="rId1" o:title=""/>
      </v:shape>
    </w:pict>
  </w:numPicBullet>
  <w:numPicBullet w:numPicBulletId="1">
    <w:pict>
      <v:shape id="_x0000_i1048" type="#_x0000_t75" style="width:15.9pt;height:16.35pt;visibility:visible" o:bullet="t">
        <v:imagedata r:id="rId2" o:title=""/>
      </v:shape>
    </w:pict>
  </w:numPicBullet>
  <w:numPicBullet w:numPicBulletId="2">
    <w:pict>
      <v:shape id="_x0000_i1049" type="#_x0000_t75" style="width:14.95pt;height:16.35pt;visibility:visible" o:bullet="t">
        <v:imagedata r:id="rId3" o:title=""/>
      </v:shape>
    </w:pict>
  </w:numPicBullet>
  <w:numPicBullet w:numPicBulletId="3">
    <w:pict>
      <v:shape id="_x0000_i1050" type="#_x0000_t75" style="width:12.6pt;height:16.35pt;visibility:visible" o:bullet="t">
        <v:imagedata r:id="rId4" o:title=""/>
      </v:shape>
    </w:pict>
  </w:numPicBullet>
  <w:abstractNum w:abstractNumId="0" w15:restartNumberingAfterBreak="0">
    <w:nsid w:val="FFFFFF1D"/>
    <w:multiLevelType w:val="multilevel"/>
    <w:tmpl w:val="7A22EC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2"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3"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4"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5"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6" w15:restartNumberingAfterBreak="0">
    <w:nsid w:val="01C92CED"/>
    <w:multiLevelType w:val="hybridMultilevel"/>
    <w:tmpl w:val="A9140184"/>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6714AB0"/>
    <w:multiLevelType w:val="hybridMultilevel"/>
    <w:tmpl w:val="9670C8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80B4A95"/>
    <w:multiLevelType w:val="hybridMultilevel"/>
    <w:tmpl w:val="0346EA04"/>
    <w:lvl w:ilvl="0" w:tplc="E7D433AE">
      <w:start w:val="3"/>
      <w:numFmt w:val="bullet"/>
      <w:lvlText w:val=""/>
      <w:lvlJc w:val="left"/>
      <w:pPr>
        <w:ind w:left="720" w:hanging="360"/>
      </w:pPr>
      <w:rPr>
        <w:rFonts w:ascii="Symbol" w:eastAsia="Calibr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9" w15:restartNumberingAfterBreak="0">
    <w:nsid w:val="0A3A71A6"/>
    <w:multiLevelType w:val="hybridMultilevel"/>
    <w:tmpl w:val="8EB8C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654C89"/>
    <w:multiLevelType w:val="hybridMultilevel"/>
    <w:tmpl w:val="EB92BE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632EA0"/>
    <w:multiLevelType w:val="hybridMultilevel"/>
    <w:tmpl w:val="BDF04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DFD5D83"/>
    <w:multiLevelType w:val="hybridMultilevel"/>
    <w:tmpl w:val="DEA4B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AB2037"/>
    <w:multiLevelType w:val="hybridMultilevel"/>
    <w:tmpl w:val="C2581AAA"/>
    <w:lvl w:ilvl="0" w:tplc="A748EFF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1F394B"/>
    <w:multiLevelType w:val="hybridMultilevel"/>
    <w:tmpl w:val="1E1C65F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5460629E">
      <w:numFmt w:val="bullet"/>
      <w:lvlText w:val="•"/>
      <w:lvlJc w:val="left"/>
      <w:pPr>
        <w:ind w:left="2520" w:hanging="720"/>
      </w:pPr>
      <w:rPr>
        <w:rFonts w:ascii="Calibri" w:eastAsiaTheme="minorHAnsi" w:hAnsi="Calibri" w:cs="Times New Roman"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7CB774C"/>
    <w:multiLevelType w:val="hybridMultilevel"/>
    <w:tmpl w:val="C24C8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8511216"/>
    <w:multiLevelType w:val="hybridMultilevel"/>
    <w:tmpl w:val="0504A4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1BAD641F"/>
    <w:multiLevelType w:val="hybridMultilevel"/>
    <w:tmpl w:val="66F8B8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1BE25946"/>
    <w:multiLevelType w:val="hybridMultilevel"/>
    <w:tmpl w:val="22846276"/>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1D31164E"/>
    <w:multiLevelType w:val="hybridMultilevel"/>
    <w:tmpl w:val="DD0EEE9A"/>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1DD829AF"/>
    <w:multiLevelType w:val="hybridMultilevel"/>
    <w:tmpl w:val="D2A6D4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B575735"/>
    <w:multiLevelType w:val="hybridMultilevel"/>
    <w:tmpl w:val="8634F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2539BC"/>
    <w:multiLevelType w:val="hybridMultilevel"/>
    <w:tmpl w:val="5BA07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2FED5658"/>
    <w:multiLevelType w:val="hybridMultilevel"/>
    <w:tmpl w:val="7B38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AF7683"/>
    <w:multiLevelType w:val="hybridMultilevel"/>
    <w:tmpl w:val="31CA678A"/>
    <w:lvl w:ilvl="0" w:tplc="E64ED35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6162C3D"/>
    <w:multiLevelType w:val="hybridMultilevel"/>
    <w:tmpl w:val="92E27B12"/>
    <w:lvl w:ilvl="0" w:tplc="924E2A88">
      <w:numFmt w:val="bullet"/>
      <w:lvlText w:val=""/>
      <w:lvlJc w:val="left"/>
      <w:pPr>
        <w:ind w:left="1080" w:hanging="360"/>
      </w:pPr>
      <w:rPr>
        <w:rFonts w:ascii="Symbol" w:eastAsiaTheme="minorHAnsi" w:hAnsi="Symbol" w:cs="Times New Roman"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1" w15:restartNumberingAfterBreak="0">
    <w:nsid w:val="3B474A59"/>
    <w:multiLevelType w:val="hybridMultilevel"/>
    <w:tmpl w:val="90709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664CF9"/>
    <w:multiLevelType w:val="hybridMultilevel"/>
    <w:tmpl w:val="CBDE99C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47BD5DCC"/>
    <w:multiLevelType w:val="hybridMultilevel"/>
    <w:tmpl w:val="4D7C03A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51B679D2"/>
    <w:multiLevelType w:val="hybridMultilevel"/>
    <w:tmpl w:val="A1F01B40"/>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42840D2"/>
    <w:multiLevelType w:val="hybridMultilevel"/>
    <w:tmpl w:val="08B8F082"/>
    <w:lvl w:ilvl="0" w:tplc="0813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1C1B3E"/>
    <w:multiLevelType w:val="hybridMultilevel"/>
    <w:tmpl w:val="F536ACD0"/>
    <w:lvl w:ilvl="0" w:tplc="C5864394">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A623658"/>
    <w:multiLevelType w:val="hybridMultilevel"/>
    <w:tmpl w:val="9F68D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AD3D92"/>
    <w:multiLevelType w:val="hybridMultilevel"/>
    <w:tmpl w:val="83A4D1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AB61F0"/>
    <w:multiLevelType w:val="hybridMultilevel"/>
    <w:tmpl w:val="2358326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6CFE26EB"/>
    <w:multiLevelType w:val="hybridMultilevel"/>
    <w:tmpl w:val="7870F94A"/>
    <w:lvl w:ilvl="0" w:tplc="1F241B0A">
      <w:start w:val="1"/>
      <w:numFmt w:val="bullet"/>
      <w:lvlText w:val=""/>
      <w:lvlPicBulletId w:val="0"/>
      <w:lvlJc w:val="left"/>
      <w:pPr>
        <w:tabs>
          <w:tab w:val="num" w:pos="360"/>
        </w:tabs>
        <w:ind w:left="360" w:hanging="360"/>
      </w:pPr>
      <w:rPr>
        <w:rFonts w:ascii="Symbol" w:hAnsi="Symbol" w:hint="default"/>
      </w:rPr>
    </w:lvl>
    <w:lvl w:ilvl="1" w:tplc="9610644A" w:tentative="1">
      <w:start w:val="1"/>
      <w:numFmt w:val="bullet"/>
      <w:lvlText w:val=""/>
      <w:lvlJc w:val="left"/>
      <w:pPr>
        <w:tabs>
          <w:tab w:val="num" w:pos="1080"/>
        </w:tabs>
        <w:ind w:left="1080" w:hanging="360"/>
      </w:pPr>
      <w:rPr>
        <w:rFonts w:ascii="Symbol" w:hAnsi="Symbol" w:hint="default"/>
      </w:rPr>
    </w:lvl>
    <w:lvl w:ilvl="2" w:tplc="CBB8E22A" w:tentative="1">
      <w:start w:val="1"/>
      <w:numFmt w:val="bullet"/>
      <w:lvlText w:val=""/>
      <w:lvlJc w:val="left"/>
      <w:pPr>
        <w:tabs>
          <w:tab w:val="num" w:pos="1800"/>
        </w:tabs>
        <w:ind w:left="1800" w:hanging="360"/>
      </w:pPr>
      <w:rPr>
        <w:rFonts w:ascii="Symbol" w:hAnsi="Symbol" w:hint="default"/>
      </w:rPr>
    </w:lvl>
    <w:lvl w:ilvl="3" w:tplc="E9227F06" w:tentative="1">
      <w:start w:val="1"/>
      <w:numFmt w:val="bullet"/>
      <w:lvlText w:val=""/>
      <w:lvlJc w:val="left"/>
      <w:pPr>
        <w:tabs>
          <w:tab w:val="num" w:pos="2520"/>
        </w:tabs>
        <w:ind w:left="2520" w:hanging="360"/>
      </w:pPr>
      <w:rPr>
        <w:rFonts w:ascii="Symbol" w:hAnsi="Symbol" w:hint="default"/>
      </w:rPr>
    </w:lvl>
    <w:lvl w:ilvl="4" w:tplc="6A9A2A94" w:tentative="1">
      <w:start w:val="1"/>
      <w:numFmt w:val="bullet"/>
      <w:lvlText w:val=""/>
      <w:lvlJc w:val="left"/>
      <w:pPr>
        <w:tabs>
          <w:tab w:val="num" w:pos="3240"/>
        </w:tabs>
        <w:ind w:left="3240" w:hanging="360"/>
      </w:pPr>
      <w:rPr>
        <w:rFonts w:ascii="Symbol" w:hAnsi="Symbol" w:hint="default"/>
      </w:rPr>
    </w:lvl>
    <w:lvl w:ilvl="5" w:tplc="E67A6BA0" w:tentative="1">
      <w:start w:val="1"/>
      <w:numFmt w:val="bullet"/>
      <w:lvlText w:val=""/>
      <w:lvlJc w:val="left"/>
      <w:pPr>
        <w:tabs>
          <w:tab w:val="num" w:pos="3960"/>
        </w:tabs>
        <w:ind w:left="3960" w:hanging="360"/>
      </w:pPr>
      <w:rPr>
        <w:rFonts w:ascii="Symbol" w:hAnsi="Symbol" w:hint="default"/>
      </w:rPr>
    </w:lvl>
    <w:lvl w:ilvl="6" w:tplc="6E589EBE" w:tentative="1">
      <w:start w:val="1"/>
      <w:numFmt w:val="bullet"/>
      <w:lvlText w:val=""/>
      <w:lvlJc w:val="left"/>
      <w:pPr>
        <w:tabs>
          <w:tab w:val="num" w:pos="4680"/>
        </w:tabs>
        <w:ind w:left="4680" w:hanging="360"/>
      </w:pPr>
      <w:rPr>
        <w:rFonts w:ascii="Symbol" w:hAnsi="Symbol" w:hint="default"/>
      </w:rPr>
    </w:lvl>
    <w:lvl w:ilvl="7" w:tplc="91668FBE" w:tentative="1">
      <w:start w:val="1"/>
      <w:numFmt w:val="bullet"/>
      <w:lvlText w:val=""/>
      <w:lvlJc w:val="left"/>
      <w:pPr>
        <w:tabs>
          <w:tab w:val="num" w:pos="5400"/>
        </w:tabs>
        <w:ind w:left="5400" w:hanging="360"/>
      </w:pPr>
      <w:rPr>
        <w:rFonts w:ascii="Symbol" w:hAnsi="Symbol" w:hint="default"/>
      </w:rPr>
    </w:lvl>
    <w:lvl w:ilvl="8" w:tplc="FF5612EE" w:tentative="1">
      <w:start w:val="1"/>
      <w:numFmt w:val="bullet"/>
      <w:lvlText w:val=""/>
      <w:lvlJc w:val="left"/>
      <w:pPr>
        <w:tabs>
          <w:tab w:val="num" w:pos="6120"/>
        </w:tabs>
        <w:ind w:left="6120" w:hanging="360"/>
      </w:pPr>
      <w:rPr>
        <w:rFonts w:ascii="Symbol" w:hAnsi="Symbol" w:hint="default"/>
      </w:rPr>
    </w:lvl>
  </w:abstractNum>
  <w:abstractNum w:abstractNumId="43" w15:restartNumberingAfterBreak="0">
    <w:nsid w:val="6D9A053A"/>
    <w:multiLevelType w:val="hybridMultilevel"/>
    <w:tmpl w:val="60B8E64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4"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20A2CB4"/>
    <w:multiLevelType w:val="multilevel"/>
    <w:tmpl w:val="4E1ABF4A"/>
    <w:lvl w:ilvl="0">
      <w:start w:val="1"/>
      <w:numFmt w:val="decimal"/>
      <w:pStyle w:val="Heading1"/>
      <w:lvlText w:val="%1"/>
      <w:lvlJc w:val="left"/>
      <w:pPr>
        <w:ind w:left="432" w:hanging="432"/>
      </w:pPr>
      <w:rPr>
        <w:lang w:val="en-GB"/>
      </w:rPr>
    </w:lvl>
    <w:lvl w:ilvl="1">
      <w:start w:val="1"/>
      <w:numFmt w:val="decimal"/>
      <w:pStyle w:val="Heading2"/>
      <w:lvlText w:val="%1.%2"/>
      <w:lvlJc w:val="left"/>
      <w:pPr>
        <w:ind w:left="4829"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6" w15:restartNumberingAfterBreak="0">
    <w:nsid w:val="73D87A6A"/>
    <w:multiLevelType w:val="hybridMultilevel"/>
    <w:tmpl w:val="0750DE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73EC0767"/>
    <w:multiLevelType w:val="hybridMultilevel"/>
    <w:tmpl w:val="E7DA14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7EB1147E"/>
    <w:multiLevelType w:val="hybridMultilevel"/>
    <w:tmpl w:val="B71C4B1E"/>
    <w:lvl w:ilvl="0" w:tplc="04090001">
      <w:start w:val="1"/>
      <w:numFmt w:val="bullet"/>
      <w:lvlText w:val=""/>
      <w:lvlJc w:val="left"/>
      <w:pPr>
        <w:ind w:left="1080" w:hanging="360"/>
      </w:pPr>
      <w:rPr>
        <w:rFonts w:ascii="Symbol" w:hAnsi="Symbol"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24"/>
  </w:num>
  <w:num w:numId="2">
    <w:abstractNumId w:val="27"/>
  </w:num>
  <w:num w:numId="3">
    <w:abstractNumId w:val="4"/>
  </w:num>
  <w:num w:numId="4">
    <w:abstractNumId w:val="3"/>
  </w:num>
  <w:num w:numId="5">
    <w:abstractNumId w:val="2"/>
  </w:num>
  <w:num w:numId="6">
    <w:abstractNumId w:val="1"/>
  </w:num>
  <w:num w:numId="7">
    <w:abstractNumId w:val="45"/>
  </w:num>
  <w:num w:numId="8">
    <w:abstractNumId w:val="22"/>
  </w:num>
  <w:num w:numId="9">
    <w:abstractNumId w:val="43"/>
  </w:num>
  <w:num w:numId="10">
    <w:abstractNumId w:val="25"/>
  </w:num>
  <w:num w:numId="11">
    <w:abstractNumId w:val="38"/>
  </w:num>
  <w:num w:numId="12">
    <w:abstractNumId w:val="30"/>
  </w:num>
  <w:num w:numId="13">
    <w:abstractNumId w:val="35"/>
  </w:num>
  <w:num w:numId="14">
    <w:abstractNumId w:val="6"/>
  </w:num>
  <w:num w:numId="15">
    <w:abstractNumId w:val="11"/>
  </w:num>
  <w:num w:numId="16">
    <w:abstractNumId w:val="13"/>
  </w:num>
  <w:num w:numId="17">
    <w:abstractNumId w:val="26"/>
  </w:num>
  <w:num w:numId="18">
    <w:abstractNumId w:val="19"/>
  </w:num>
  <w:num w:numId="19">
    <w:abstractNumId w:val="20"/>
  </w:num>
  <w:num w:numId="20">
    <w:abstractNumId w:val="34"/>
  </w:num>
  <w:num w:numId="21">
    <w:abstractNumId w:val="48"/>
  </w:num>
  <w:num w:numId="22">
    <w:abstractNumId w:val="7"/>
  </w:num>
  <w:num w:numId="23">
    <w:abstractNumId w:val="37"/>
  </w:num>
  <w:num w:numId="24">
    <w:abstractNumId w:val="29"/>
  </w:num>
  <w:num w:numId="25">
    <w:abstractNumId w:val="40"/>
  </w:num>
  <w:num w:numId="26">
    <w:abstractNumId w:val="23"/>
  </w:num>
  <w:num w:numId="27">
    <w:abstractNumId w:val="21"/>
  </w:num>
  <w:num w:numId="28">
    <w:abstractNumId w:val="10"/>
  </w:num>
  <w:num w:numId="29">
    <w:abstractNumId w:val="46"/>
  </w:num>
  <w:num w:numId="30">
    <w:abstractNumId w:val="39"/>
  </w:num>
  <w:num w:numId="31">
    <w:abstractNumId w:val="47"/>
  </w:num>
  <w:num w:numId="32">
    <w:abstractNumId w:val="15"/>
  </w:num>
  <w:num w:numId="33">
    <w:abstractNumId w:val="17"/>
  </w:num>
  <w:num w:numId="34">
    <w:abstractNumId w:val="32"/>
  </w:num>
  <w:num w:numId="35">
    <w:abstractNumId w:val="8"/>
  </w:num>
  <w:num w:numId="36">
    <w:abstractNumId w:val="12"/>
  </w:num>
  <w:num w:numId="37">
    <w:abstractNumId w:val="18"/>
  </w:num>
  <w:num w:numId="38">
    <w:abstractNumId w:val="33"/>
  </w:num>
  <w:num w:numId="39">
    <w:abstractNumId w:val="44"/>
  </w:num>
  <w:num w:numId="40">
    <w:abstractNumId w:val="16"/>
  </w:num>
  <w:num w:numId="41">
    <w:abstractNumId w:val="42"/>
  </w:num>
  <w:num w:numId="42">
    <w:abstractNumId w:val="28"/>
  </w:num>
  <w:num w:numId="43">
    <w:abstractNumId w:val="14"/>
  </w:num>
  <w:num w:numId="44">
    <w:abstractNumId w:val="0"/>
  </w:num>
  <w:num w:numId="45">
    <w:abstractNumId w:val="41"/>
  </w:num>
  <w:num w:numId="46">
    <w:abstractNumId w:val="36"/>
  </w:num>
  <w:num w:numId="47">
    <w:abstractNumId w:val="9"/>
  </w:num>
  <w:num w:numId="48">
    <w:abstractNumId w:val="3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latin Todorinski">
    <w15:presenceInfo w15:providerId="Windows Live" w15:userId="60931d349a3f2f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0F9"/>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7C3E"/>
    <w:rsid w:val="00027E58"/>
    <w:rsid w:val="0003102B"/>
    <w:rsid w:val="000338A6"/>
    <w:rsid w:val="00033E93"/>
    <w:rsid w:val="0003426C"/>
    <w:rsid w:val="0003463D"/>
    <w:rsid w:val="00034F87"/>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7351"/>
    <w:rsid w:val="00047DB7"/>
    <w:rsid w:val="000511EB"/>
    <w:rsid w:val="00051936"/>
    <w:rsid w:val="000529D3"/>
    <w:rsid w:val="000535AD"/>
    <w:rsid w:val="00054929"/>
    <w:rsid w:val="000562DB"/>
    <w:rsid w:val="000565C3"/>
    <w:rsid w:val="00060189"/>
    <w:rsid w:val="00060455"/>
    <w:rsid w:val="00061743"/>
    <w:rsid w:val="0006315F"/>
    <w:rsid w:val="00066D3F"/>
    <w:rsid w:val="000670A1"/>
    <w:rsid w:val="000701C6"/>
    <w:rsid w:val="00070E7C"/>
    <w:rsid w:val="000719DF"/>
    <w:rsid w:val="00071C42"/>
    <w:rsid w:val="00074E9B"/>
    <w:rsid w:val="0007700B"/>
    <w:rsid w:val="00077732"/>
    <w:rsid w:val="000800F6"/>
    <w:rsid w:val="00081F24"/>
    <w:rsid w:val="00084CEE"/>
    <w:rsid w:val="00085FB6"/>
    <w:rsid w:val="00086BFF"/>
    <w:rsid w:val="00086FAE"/>
    <w:rsid w:val="00087BC8"/>
    <w:rsid w:val="0009016E"/>
    <w:rsid w:val="00090CA2"/>
    <w:rsid w:val="00091955"/>
    <w:rsid w:val="00092160"/>
    <w:rsid w:val="000930DB"/>
    <w:rsid w:val="00093A16"/>
    <w:rsid w:val="00093E3F"/>
    <w:rsid w:val="00095EC0"/>
    <w:rsid w:val="000A451D"/>
    <w:rsid w:val="000A5ACC"/>
    <w:rsid w:val="000A6790"/>
    <w:rsid w:val="000B0418"/>
    <w:rsid w:val="000B0555"/>
    <w:rsid w:val="000B38EB"/>
    <w:rsid w:val="000B4F4A"/>
    <w:rsid w:val="000B59B1"/>
    <w:rsid w:val="000B6FD6"/>
    <w:rsid w:val="000C0C68"/>
    <w:rsid w:val="000C2AD6"/>
    <w:rsid w:val="000C2D34"/>
    <w:rsid w:val="000C40E6"/>
    <w:rsid w:val="000C44F7"/>
    <w:rsid w:val="000C4DA8"/>
    <w:rsid w:val="000C5A6F"/>
    <w:rsid w:val="000C6DB2"/>
    <w:rsid w:val="000C7834"/>
    <w:rsid w:val="000D12D3"/>
    <w:rsid w:val="000D2A02"/>
    <w:rsid w:val="000D36C3"/>
    <w:rsid w:val="000D5A96"/>
    <w:rsid w:val="000E0107"/>
    <w:rsid w:val="000E076E"/>
    <w:rsid w:val="000E193D"/>
    <w:rsid w:val="000E2644"/>
    <w:rsid w:val="000E26A2"/>
    <w:rsid w:val="000E3816"/>
    <w:rsid w:val="000E44F9"/>
    <w:rsid w:val="000E545E"/>
    <w:rsid w:val="000E6D0D"/>
    <w:rsid w:val="000E6E21"/>
    <w:rsid w:val="000E7F84"/>
    <w:rsid w:val="000F0223"/>
    <w:rsid w:val="000F0293"/>
    <w:rsid w:val="000F060F"/>
    <w:rsid w:val="000F22F3"/>
    <w:rsid w:val="000F2616"/>
    <w:rsid w:val="000F2E12"/>
    <w:rsid w:val="000F452F"/>
    <w:rsid w:val="000F5698"/>
    <w:rsid w:val="000F7D45"/>
    <w:rsid w:val="00100928"/>
    <w:rsid w:val="00102080"/>
    <w:rsid w:val="00102A49"/>
    <w:rsid w:val="00103345"/>
    <w:rsid w:val="00103573"/>
    <w:rsid w:val="001036DA"/>
    <w:rsid w:val="00105A02"/>
    <w:rsid w:val="00105C69"/>
    <w:rsid w:val="0011013B"/>
    <w:rsid w:val="001128DD"/>
    <w:rsid w:val="001138A6"/>
    <w:rsid w:val="0011395C"/>
    <w:rsid w:val="0011406C"/>
    <w:rsid w:val="001154BC"/>
    <w:rsid w:val="001156A9"/>
    <w:rsid w:val="00116B59"/>
    <w:rsid w:val="00121EE6"/>
    <w:rsid w:val="0012230F"/>
    <w:rsid w:val="00125B94"/>
    <w:rsid w:val="0012769B"/>
    <w:rsid w:val="00130564"/>
    <w:rsid w:val="0013124E"/>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D3B"/>
    <w:rsid w:val="00157FEA"/>
    <w:rsid w:val="00160C6A"/>
    <w:rsid w:val="001623B5"/>
    <w:rsid w:val="001636D0"/>
    <w:rsid w:val="00164D21"/>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DDF"/>
    <w:rsid w:val="00192163"/>
    <w:rsid w:val="001927A1"/>
    <w:rsid w:val="00193010"/>
    <w:rsid w:val="00193FB9"/>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6FE2"/>
    <w:rsid w:val="001B7EB5"/>
    <w:rsid w:val="001C012A"/>
    <w:rsid w:val="001C26B8"/>
    <w:rsid w:val="001C2B4A"/>
    <w:rsid w:val="001C3650"/>
    <w:rsid w:val="001C48EF"/>
    <w:rsid w:val="001C5435"/>
    <w:rsid w:val="001C5728"/>
    <w:rsid w:val="001C6120"/>
    <w:rsid w:val="001C70F2"/>
    <w:rsid w:val="001D50DA"/>
    <w:rsid w:val="001D689D"/>
    <w:rsid w:val="001D6F3C"/>
    <w:rsid w:val="001D7495"/>
    <w:rsid w:val="001E01FC"/>
    <w:rsid w:val="001E02D6"/>
    <w:rsid w:val="001E0E51"/>
    <w:rsid w:val="001E1DB9"/>
    <w:rsid w:val="001E2C51"/>
    <w:rsid w:val="001E4BF0"/>
    <w:rsid w:val="001F1A32"/>
    <w:rsid w:val="001F243E"/>
    <w:rsid w:val="001F2FB4"/>
    <w:rsid w:val="001F3868"/>
    <w:rsid w:val="001F432D"/>
    <w:rsid w:val="00200138"/>
    <w:rsid w:val="0020156C"/>
    <w:rsid w:val="002041DD"/>
    <w:rsid w:val="002053A2"/>
    <w:rsid w:val="0020746E"/>
    <w:rsid w:val="00210595"/>
    <w:rsid w:val="00210CA8"/>
    <w:rsid w:val="00211057"/>
    <w:rsid w:val="002115A1"/>
    <w:rsid w:val="00212255"/>
    <w:rsid w:val="002126DC"/>
    <w:rsid w:val="00213541"/>
    <w:rsid w:val="002149BB"/>
    <w:rsid w:val="0021639B"/>
    <w:rsid w:val="002202D1"/>
    <w:rsid w:val="002211C6"/>
    <w:rsid w:val="00221440"/>
    <w:rsid w:val="00223844"/>
    <w:rsid w:val="0022409C"/>
    <w:rsid w:val="002245C0"/>
    <w:rsid w:val="00225DB3"/>
    <w:rsid w:val="00227C3F"/>
    <w:rsid w:val="00231A37"/>
    <w:rsid w:val="002321A6"/>
    <w:rsid w:val="002325D8"/>
    <w:rsid w:val="00233B4E"/>
    <w:rsid w:val="00233E4C"/>
    <w:rsid w:val="00235914"/>
    <w:rsid w:val="00235F5A"/>
    <w:rsid w:val="00236FC9"/>
    <w:rsid w:val="002375EE"/>
    <w:rsid w:val="0023773F"/>
    <w:rsid w:val="002378A8"/>
    <w:rsid w:val="0024036D"/>
    <w:rsid w:val="0024134A"/>
    <w:rsid w:val="00241DD9"/>
    <w:rsid w:val="00242781"/>
    <w:rsid w:val="00242B6A"/>
    <w:rsid w:val="0024309F"/>
    <w:rsid w:val="0024442B"/>
    <w:rsid w:val="00244858"/>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61B63"/>
    <w:rsid w:val="00261FC8"/>
    <w:rsid w:val="00263E2B"/>
    <w:rsid w:val="0026516B"/>
    <w:rsid w:val="00266446"/>
    <w:rsid w:val="00266F48"/>
    <w:rsid w:val="002675B4"/>
    <w:rsid w:val="00267C08"/>
    <w:rsid w:val="0027106E"/>
    <w:rsid w:val="002714BA"/>
    <w:rsid w:val="0027186C"/>
    <w:rsid w:val="002724DB"/>
    <w:rsid w:val="00280654"/>
    <w:rsid w:val="00281A04"/>
    <w:rsid w:val="00281D00"/>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2C55"/>
    <w:rsid w:val="002A467D"/>
    <w:rsid w:val="002A527B"/>
    <w:rsid w:val="002A68FE"/>
    <w:rsid w:val="002A6977"/>
    <w:rsid w:val="002A7ADC"/>
    <w:rsid w:val="002B002E"/>
    <w:rsid w:val="002B14FD"/>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46C4"/>
    <w:rsid w:val="002E5343"/>
    <w:rsid w:val="002E6279"/>
    <w:rsid w:val="002E6987"/>
    <w:rsid w:val="002E723B"/>
    <w:rsid w:val="002E7BFA"/>
    <w:rsid w:val="002E7F40"/>
    <w:rsid w:val="002F12AF"/>
    <w:rsid w:val="002F1469"/>
    <w:rsid w:val="002F218A"/>
    <w:rsid w:val="002F244E"/>
    <w:rsid w:val="002F3F3B"/>
    <w:rsid w:val="002F4012"/>
    <w:rsid w:val="002F418A"/>
    <w:rsid w:val="002F5EDE"/>
    <w:rsid w:val="002F6CEB"/>
    <w:rsid w:val="002F7601"/>
    <w:rsid w:val="002F7925"/>
    <w:rsid w:val="00300E99"/>
    <w:rsid w:val="00301311"/>
    <w:rsid w:val="00302F7E"/>
    <w:rsid w:val="00305875"/>
    <w:rsid w:val="003063EE"/>
    <w:rsid w:val="00306D86"/>
    <w:rsid w:val="00307149"/>
    <w:rsid w:val="00311EEC"/>
    <w:rsid w:val="00313844"/>
    <w:rsid w:val="00313A83"/>
    <w:rsid w:val="00313CE7"/>
    <w:rsid w:val="0031547A"/>
    <w:rsid w:val="0031603F"/>
    <w:rsid w:val="003167A1"/>
    <w:rsid w:val="00316D5B"/>
    <w:rsid w:val="00317F40"/>
    <w:rsid w:val="00322444"/>
    <w:rsid w:val="0032284D"/>
    <w:rsid w:val="00323484"/>
    <w:rsid w:val="00323B2E"/>
    <w:rsid w:val="0032607C"/>
    <w:rsid w:val="00326D1F"/>
    <w:rsid w:val="003270E1"/>
    <w:rsid w:val="00330155"/>
    <w:rsid w:val="003316C4"/>
    <w:rsid w:val="00331B45"/>
    <w:rsid w:val="0033218E"/>
    <w:rsid w:val="00334A17"/>
    <w:rsid w:val="00334F5B"/>
    <w:rsid w:val="003354CD"/>
    <w:rsid w:val="00336B68"/>
    <w:rsid w:val="0034073B"/>
    <w:rsid w:val="00342211"/>
    <w:rsid w:val="00343205"/>
    <w:rsid w:val="00344382"/>
    <w:rsid w:val="0034681C"/>
    <w:rsid w:val="00347F59"/>
    <w:rsid w:val="0035241F"/>
    <w:rsid w:val="0035366A"/>
    <w:rsid w:val="0035445D"/>
    <w:rsid w:val="0035491B"/>
    <w:rsid w:val="00355E8D"/>
    <w:rsid w:val="0035615C"/>
    <w:rsid w:val="003572E4"/>
    <w:rsid w:val="00357593"/>
    <w:rsid w:val="00360AF3"/>
    <w:rsid w:val="00360B40"/>
    <w:rsid w:val="00362EB2"/>
    <w:rsid w:val="003648A8"/>
    <w:rsid w:val="0036734C"/>
    <w:rsid w:val="00367A9E"/>
    <w:rsid w:val="0037033C"/>
    <w:rsid w:val="003703E8"/>
    <w:rsid w:val="00370B2A"/>
    <w:rsid w:val="00372A2A"/>
    <w:rsid w:val="003731A9"/>
    <w:rsid w:val="0037358E"/>
    <w:rsid w:val="003739C5"/>
    <w:rsid w:val="00375854"/>
    <w:rsid w:val="00376A3D"/>
    <w:rsid w:val="00380330"/>
    <w:rsid w:val="00380A13"/>
    <w:rsid w:val="003821B0"/>
    <w:rsid w:val="003833CF"/>
    <w:rsid w:val="003833E1"/>
    <w:rsid w:val="00384235"/>
    <w:rsid w:val="00385999"/>
    <w:rsid w:val="00385DBE"/>
    <w:rsid w:val="003868D9"/>
    <w:rsid w:val="00386BCE"/>
    <w:rsid w:val="003871E8"/>
    <w:rsid w:val="00387E4A"/>
    <w:rsid w:val="00390D86"/>
    <w:rsid w:val="00391A88"/>
    <w:rsid w:val="00392D41"/>
    <w:rsid w:val="003940F9"/>
    <w:rsid w:val="0039475D"/>
    <w:rsid w:val="00395098"/>
    <w:rsid w:val="0039532C"/>
    <w:rsid w:val="00395CDD"/>
    <w:rsid w:val="00395ECA"/>
    <w:rsid w:val="00397BD9"/>
    <w:rsid w:val="003A35A8"/>
    <w:rsid w:val="003A3816"/>
    <w:rsid w:val="003A3EA7"/>
    <w:rsid w:val="003A42F6"/>
    <w:rsid w:val="003A4865"/>
    <w:rsid w:val="003A70BD"/>
    <w:rsid w:val="003A7B5C"/>
    <w:rsid w:val="003A7D8D"/>
    <w:rsid w:val="003B0B94"/>
    <w:rsid w:val="003B2642"/>
    <w:rsid w:val="003B2A54"/>
    <w:rsid w:val="003B57EA"/>
    <w:rsid w:val="003B639B"/>
    <w:rsid w:val="003B71A7"/>
    <w:rsid w:val="003B7F81"/>
    <w:rsid w:val="003C04A7"/>
    <w:rsid w:val="003C11E5"/>
    <w:rsid w:val="003C1346"/>
    <w:rsid w:val="003C1795"/>
    <w:rsid w:val="003C2044"/>
    <w:rsid w:val="003C226A"/>
    <w:rsid w:val="003C3FFD"/>
    <w:rsid w:val="003C52E7"/>
    <w:rsid w:val="003C68D3"/>
    <w:rsid w:val="003C6FCF"/>
    <w:rsid w:val="003C758B"/>
    <w:rsid w:val="003D1186"/>
    <w:rsid w:val="003D176B"/>
    <w:rsid w:val="003D3885"/>
    <w:rsid w:val="003D5E55"/>
    <w:rsid w:val="003D6090"/>
    <w:rsid w:val="003D74BA"/>
    <w:rsid w:val="003D7D70"/>
    <w:rsid w:val="003E0ECE"/>
    <w:rsid w:val="003E2046"/>
    <w:rsid w:val="003E2DD8"/>
    <w:rsid w:val="003E3B78"/>
    <w:rsid w:val="003E3BBB"/>
    <w:rsid w:val="003E6D66"/>
    <w:rsid w:val="003F18DF"/>
    <w:rsid w:val="003F27CB"/>
    <w:rsid w:val="003F31C2"/>
    <w:rsid w:val="003F378A"/>
    <w:rsid w:val="003F39E9"/>
    <w:rsid w:val="003F75B4"/>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62EB"/>
    <w:rsid w:val="0042694D"/>
    <w:rsid w:val="0042716C"/>
    <w:rsid w:val="0042749E"/>
    <w:rsid w:val="0042790F"/>
    <w:rsid w:val="00430D3A"/>
    <w:rsid w:val="00432B60"/>
    <w:rsid w:val="00432F08"/>
    <w:rsid w:val="0043486B"/>
    <w:rsid w:val="00434F34"/>
    <w:rsid w:val="00435042"/>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B8B"/>
    <w:rsid w:val="00470265"/>
    <w:rsid w:val="00471273"/>
    <w:rsid w:val="004716F4"/>
    <w:rsid w:val="00471E2E"/>
    <w:rsid w:val="00471FC5"/>
    <w:rsid w:val="004726C9"/>
    <w:rsid w:val="0047389D"/>
    <w:rsid w:val="00476363"/>
    <w:rsid w:val="00476A6F"/>
    <w:rsid w:val="004776FF"/>
    <w:rsid w:val="00477DC8"/>
    <w:rsid w:val="00481DDC"/>
    <w:rsid w:val="0048258B"/>
    <w:rsid w:val="00483481"/>
    <w:rsid w:val="00483764"/>
    <w:rsid w:val="0048383B"/>
    <w:rsid w:val="00484212"/>
    <w:rsid w:val="0048720C"/>
    <w:rsid w:val="004879AB"/>
    <w:rsid w:val="00490806"/>
    <w:rsid w:val="00492BD2"/>
    <w:rsid w:val="00494F46"/>
    <w:rsid w:val="004955F2"/>
    <w:rsid w:val="00497001"/>
    <w:rsid w:val="004977CF"/>
    <w:rsid w:val="004A15DC"/>
    <w:rsid w:val="004A2323"/>
    <w:rsid w:val="004A3FC6"/>
    <w:rsid w:val="004A41BE"/>
    <w:rsid w:val="004A4790"/>
    <w:rsid w:val="004A4C32"/>
    <w:rsid w:val="004A5C5E"/>
    <w:rsid w:val="004A6412"/>
    <w:rsid w:val="004A71B7"/>
    <w:rsid w:val="004B034C"/>
    <w:rsid w:val="004B0882"/>
    <w:rsid w:val="004B1170"/>
    <w:rsid w:val="004B26A5"/>
    <w:rsid w:val="004B2C80"/>
    <w:rsid w:val="004B3DBB"/>
    <w:rsid w:val="004B3E97"/>
    <w:rsid w:val="004C2F0A"/>
    <w:rsid w:val="004C30EF"/>
    <w:rsid w:val="004C3453"/>
    <w:rsid w:val="004C37F9"/>
    <w:rsid w:val="004C4BA7"/>
    <w:rsid w:val="004C566A"/>
    <w:rsid w:val="004C6350"/>
    <w:rsid w:val="004C7595"/>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F1E"/>
    <w:rsid w:val="00533F34"/>
    <w:rsid w:val="0053486C"/>
    <w:rsid w:val="00535099"/>
    <w:rsid w:val="00536BFA"/>
    <w:rsid w:val="00536C77"/>
    <w:rsid w:val="00536F45"/>
    <w:rsid w:val="00537526"/>
    <w:rsid w:val="00540D5F"/>
    <w:rsid w:val="00542F54"/>
    <w:rsid w:val="00543F94"/>
    <w:rsid w:val="00544CA0"/>
    <w:rsid w:val="00545A0B"/>
    <w:rsid w:val="00545F50"/>
    <w:rsid w:val="00547D00"/>
    <w:rsid w:val="0055023B"/>
    <w:rsid w:val="00550CD6"/>
    <w:rsid w:val="00550DCC"/>
    <w:rsid w:val="005524CC"/>
    <w:rsid w:val="005527BD"/>
    <w:rsid w:val="005533FF"/>
    <w:rsid w:val="00554931"/>
    <w:rsid w:val="00555156"/>
    <w:rsid w:val="00556380"/>
    <w:rsid w:val="00557C4F"/>
    <w:rsid w:val="005614C1"/>
    <w:rsid w:val="0056174A"/>
    <w:rsid w:val="00562314"/>
    <w:rsid w:val="00566D1D"/>
    <w:rsid w:val="00566E42"/>
    <w:rsid w:val="00566F0C"/>
    <w:rsid w:val="00571BE2"/>
    <w:rsid w:val="00572540"/>
    <w:rsid w:val="00573BCB"/>
    <w:rsid w:val="00573F69"/>
    <w:rsid w:val="00574529"/>
    <w:rsid w:val="00575783"/>
    <w:rsid w:val="00577E10"/>
    <w:rsid w:val="00580910"/>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B0052"/>
    <w:rsid w:val="005B00F1"/>
    <w:rsid w:val="005B0905"/>
    <w:rsid w:val="005B4128"/>
    <w:rsid w:val="005B4545"/>
    <w:rsid w:val="005B5083"/>
    <w:rsid w:val="005B5B0C"/>
    <w:rsid w:val="005B622F"/>
    <w:rsid w:val="005B660E"/>
    <w:rsid w:val="005B669D"/>
    <w:rsid w:val="005B6809"/>
    <w:rsid w:val="005C0BA9"/>
    <w:rsid w:val="005C17D1"/>
    <w:rsid w:val="005C4751"/>
    <w:rsid w:val="005C4AF5"/>
    <w:rsid w:val="005C524E"/>
    <w:rsid w:val="005C5A01"/>
    <w:rsid w:val="005C66F5"/>
    <w:rsid w:val="005C68C8"/>
    <w:rsid w:val="005C7D90"/>
    <w:rsid w:val="005D02B0"/>
    <w:rsid w:val="005D1684"/>
    <w:rsid w:val="005D2755"/>
    <w:rsid w:val="005D293A"/>
    <w:rsid w:val="005D6958"/>
    <w:rsid w:val="005D6C2F"/>
    <w:rsid w:val="005E1784"/>
    <w:rsid w:val="005E25A8"/>
    <w:rsid w:val="005E25D8"/>
    <w:rsid w:val="005E261B"/>
    <w:rsid w:val="005E2DE7"/>
    <w:rsid w:val="005E3D23"/>
    <w:rsid w:val="005E4E0F"/>
    <w:rsid w:val="005E5BD0"/>
    <w:rsid w:val="005E6D4E"/>
    <w:rsid w:val="005E6DE9"/>
    <w:rsid w:val="005E7523"/>
    <w:rsid w:val="005F1377"/>
    <w:rsid w:val="005F1CF9"/>
    <w:rsid w:val="005F2554"/>
    <w:rsid w:val="005F2EBE"/>
    <w:rsid w:val="005F3C1D"/>
    <w:rsid w:val="005F442F"/>
    <w:rsid w:val="005F509D"/>
    <w:rsid w:val="005F52A1"/>
    <w:rsid w:val="005F557C"/>
    <w:rsid w:val="005F5A7F"/>
    <w:rsid w:val="005F6A14"/>
    <w:rsid w:val="00600D10"/>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216FD"/>
    <w:rsid w:val="00623BDD"/>
    <w:rsid w:val="0062603E"/>
    <w:rsid w:val="0062729E"/>
    <w:rsid w:val="0063177B"/>
    <w:rsid w:val="00631852"/>
    <w:rsid w:val="00631B7F"/>
    <w:rsid w:val="00632DA4"/>
    <w:rsid w:val="00633507"/>
    <w:rsid w:val="00633672"/>
    <w:rsid w:val="006366E8"/>
    <w:rsid w:val="0063713F"/>
    <w:rsid w:val="006372BA"/>
    <w:rsid w:val="00640079"/>
    <w:rsid w:val="00640F9A"/>
    <w:rsid w:val="00642446"/>
    <w:rsid w:val="00642AFE"/>
    <w:rsid w:val="00642DFC"/>
    <w:rsid w:val="00644A81"/>
    <w:rsid w:val="00644E49"/>
    <w:rsid w:val="006454C0"/>
    <w:rsid w:val="006456F1"/>
    <w:rsid w:val="00645739"/>
    <w:rsid w:val="00645823"/>
    <w:rsid w:val="006468D6"/>
    <w:rsid w:val="00650C85"/>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508B"/>
    <w:rsid w:val="0066566B"/>
    <w:rsid w:val="00666FC1"/>
    <w:rsid w:val="00670282"/>
    <w:rsid w:val="00671F91"/>
    <w:rsid w:val="00673354"/>
    <w:rsid w:val="00674034"/>
    <w:rsid w:val="006760DF"/>
    <w:rsid w:val="0067660C"/>
    <w:rsid w:val="00680038"/>
    <w:rsid w:val="00680162"/>
    <w:rsid w:val="00680976"/>
    <w:rsid w:val="00681070"/>
    <w:rsid w:val="00684E8D"/>
    <w:rsid w:val="00686421"/>
    <w:rsid w:val="0069410F"/>
    <w:rsid w:val="00695AF3"/>
    <w:rsid w:val="00696EDF"/>
    <w:rsid w:val="006972B5"/>
    <w:rsid w:val="006973F6"/>
    <w:rsid w:val="00697F5F"/>
    <w:rsid w:val="006A04F6"/>
    <w:rsid w:val="006A2909"/>
    <w:rsid w:val="006A3CE6"/>
    <w:rsid w:val="006A41F3"/>
    <w:rsid w:val="006A62D2"/>
    <w:rsid w:val="006A7433"/>
    <w:rsid w:val="006B1E20"/>
    <w:rsid w:val="006B21A8"/>
    <w:rsid w:val="006B2777"/>
    <w:rsid w:val="006B27B0"/>
    <w:rsid w:val="006B2FFF"/>
    <w:rsid w:val="006B35AB"/>
    <w:rsid w:val="006B4446"/>
    <w:rsid w:val="006B5038"/>
    <w:rsid w:val="006B6B8B"/>
    <w:rsid w:val="006B7555"/>
    <w:rsid w:val="006C0CDF"/>
    <w:rsid w:val="006C0E70"/>
    <w:rsid w:val="006C1805"/>
    <w:rsid w:val="006C1E89"/>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6587"/>
    <w:rsid w:val="006E0E99"/>
    <w:rsid w:val="006E10DF"/>
    <w:rsid w:val="006E1A4B"/>
    <w:rsid w:val="006E305E"/>
    <w:rsid w:val="006E3638"/>
    <w:rsid w:val="006E4494"/>
    <w:rsid w:val="006E48F8"/>
    <w:rsid w:val="006E53D1"/>
    <w:rsid w:val="006E5BC2"/>
    <w:rsid w:val="006E6C25"/>
    <w:rsid w:val="006E6E97"/>
    <w:rsid w:val="006E6EB9"/>
    <w:rsid w:val="006F0735"/>
    <w:rsid w:val="006F0827"/>
    <w:rsid w:val="006F16A0"/>
    <w:rsid w:val="006F185A"/>
    <w:rsid w:val="006F2530"/>
    <w:rsid w:val="006F605C"/>
    <w:rsid w:val="006F7F6D"/>
    <w:rsid w:val="007006C6"/>
    <w:rsid w:val="00700CD8"/>
    <w:rsid w:val="0070248F"/>
    <w:rsid w:val="00703E6F"/>
    <w:rsid w:val="0070406E"/>
    <w:rsid w:val="00704C55"/>
    <w:rsid w:val="0070576D"/>
    <w:rsid w:val="00706186"/>
    <w:rsid w:val="00706C17"/>
    <w:rsid w:val="007109E3"/>
    <w:rsid w:val="00710B56"/>
    <w:rsid w:val="00710C34"/>
    <w:rsid w:val="007114F0"/>
    <w:rsid w:val="00711EF5"/>
    <w:rsid w:val="007125DC"/>
    <w:rsid w:val="00712FC0"/>
    <w:rsid w:val="00713B68"/>
    <w:rsid w:val="00716020"/>
    <w:rsid w:val="00716A6A"/>
    <w:rsid w:val="00717C10"/>
    <w:rsid w:val="007215D1"/>
    <w:rsid w:val="00721DBC"/>
    <w:rsid w:val="0072268F"/>
    <w:rsid w:val="00722C94"/>
    <w:rsid w:val="00724016"/>
    <w:rsid w:val="0072456D"/>
    <w:rsid w:val="00724E08"/>
    <w:rsid w:val="0072647F"/>
    <w:rsid w:val="00727F13"/>
    <w:rsid w:val="007306C8"/>
    <w:rsid w:val="00730DFD"/>
    <w:rsid w:val="00731313"/>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851"/>
    <w:rsid w:val="0077730C"/>
    <w:rsid w:val="00777B03"/>
    <w:rsid w:val="00780EE4"/>
    <w:rsid w:val="00781157"/>
    <w:rsid w:val="007811CE"/>
    <w:rsid w:val="0078263A"/>
    <w:rsid w:val="007845CC"/>
    <w:rsid w:val="00785330"/>
    <w:rsid w:val="00785D91"/>
    <w:rsid w:val="00786083"/>
    <w:rsid w:val="0078624D"/>
    <w:rsid w:val="00790E3D"/>
    <w:rsid w:val="00792288"/>
    <w:rsid w:val="007941DD"/>
    <w:rsid w:val="007947B3"/>
    <w:rsid w:val="00796499"/>
    <w:rsid w:val="007967EE"/>
    <w:rsid w:val="00796832"/>
    <w:rsid w:val="00796E6C"/>
    <w:rsid w:val="0079790B"/>
    <w:rsid w:val="007A1949"/>
    <w:rsid w:val="007A3C19"/>
    <w:rsid w:val="007A3EA4"/>
    <w:rsid w:val="007A416A"/>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1CC"/>
    <w:rsid w:val="007C3A8A"/>
    <w:rsid w:val="007C42EE"/>
    <w:rsid w:val="007C5E21"/>
    <w:rsid w:val="007D00E1"/>
    <w:rsid w:val="007D2755"/>
    <w:rsid w:val="007D337E"/>
    <w:rsid w:val="007D3A7C"/>
    <w:rsid w:val="007D527F"/>
    <w:rsid w:val="007D5449"/>
    <w:rsid w:val="007D5854"/>
    <w:rsid w:val="007D7106"/>
    <w:rsid w:val="007E09D5"/>
    <w:rsid w:val="007E0EB6"/>
    <w:rsid w:val="007E0EC9"/>
    <w:rsid w:val="007E2F07"/>
    <w:rsid w:val="007E318E"/>
    <w:rsid w:val="007E4443"/>
    <w:rsid w:val="007E4C1E"/>
    <w:rsid w:val="007E53AF"/>
    <w:rsid w:val="007E6325"/>
    <w:rsid w:val="007E6FE3"/>
    <w:rsid w:val="007E72B4"/>
    <w:rsid w:val="007E7611"/>
    <w:rsid w:val="007E7E6A"/>
    <w:rsid w:val="007F0DB0"/>
    <w:rsid w:val="007F1636"/>
    <w:rsid w:val="007F18E5"/>
    <w:rsid w:val="007F2156"/>
    <w:rsid w:val="007F2293"/>
    <w:rsid w:val="007F358E"/>
    <w:rsid w:val="007F374D"/>
    <w:rsid w:val="007F3787"/>
    <w:rsid w:val="007F616C"/>
    <w:rsid w:val="007F6700"/>
    <w:rsid w:val="007F6E8F"/>
    <w:rsid w:val="008004ED"/>
    <w:rsid w:val="00801C26"/>
    <w:rsid w:val="00803639"/>
    <w:rsid w:val="00804A5C"/>
    <w:rsid w:val="00805CD8"/>
    <w:rsid w:val="00806028"/>
    <w:rsid w:val="00807878"/>
    <w:rsid w:val="00811159"/>
    <w:rsid w:val="0081136B"/>
    <w:rsid w:val="008117A0"/>
    <w:rsid w:val="0081261D"/>
    <w:rsid w:val="0081307C"/>
    <w:rsid w:val="0081431F"/>
    <w:rsid w:val="008143C5"/>
    <w:rsid w:val="00816016"/>
    <w:rsid w:val="00816491"/>
    <w:rsid w:val="008164D4"/>
    <w:rsid w:val="00817978"/>
    <w:rsid w:val="008202F1"/>
    <w:rsid w:val="00821CBA"/>
    <w:rsid w:val="00825842"/>
    <w:rsid w:val="00827014"/>
    <w:rsid w:val="0082748F"/>
    <w:rsid w:val="008308DF"/>
    <w:rsid w:val="0083099B"/>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505EC"/>
    <w:rsid w:val="008508F9"/>
    <w:rsid w:val="0085276C"/>
    <w:rsid w:val="008527E7"/>
    <w:rsid w:val="00852AC6"/>
    <w:rsid w:val="008535BC"/>
    <w:rsid w:val="00854110"/>
    <w:rsid w:val="00856724"/>
    <w:rsid w:val="008567FE"/>
    <w:rsid w:val="00862E0C"/>
    <w:rsid w:val="008631D2"/>
    <w:rsid w:val="00865429"/>
    <w:rsid w:val="00865F13"/>
    <w:rsid w:val="00866162"/>
    <w:rsid w:val="00870468"/>
    <w:rsid w:val="00870DDB"/>
    <w:rsid w:val="00871C17"/>
    <w:rsid w:val="00873453"/>
    <w:rsid w:val="008740FB"/>
    <w:rsid w:val="0087461B"/>
    <w:rsid w:val="008749AE"/>
    <w:rsid w:val="00875CC2"/>
    <w:rsid w:val="00875DA4"/>
    <w:rsid w:val="00875E7F"/>
    <w:rsid w:val="00876060"/>
    <w:rsid w:val="008841F1"/>
    <w:rsid w:val="008843C4"/>
    <w:rsid w:val="008848AC"/>
    <w:rsid w:val="00884E05"/>
    <w:rsid w:val="00886771"/>
    <w:rsid w:val="00886EC6"/>
    <w:rsid w:val="00887323"/>
    <w:rsid w:val="00887A1F"/>
    <w:rsid w:val="00892257"/>
    <w:rsid w:val="00892432"/>
    <w:rsid w:val="00893103"/>
    <w:rsid w:val="008955A5"/>
    <w:rsid w:val="00895962"/>
    <w:rsid w:val="008A0AD2"/>
    <w:rsid w:val="008A1E38"/>
    <w:rsid w:val="008A5B73"/>
    <w:rsid w:val="008A5ECB"/>
    <w:rsid w:val="008A6C73"/>
    <w:rsid w:val="008A7194"/>
    <w:rsid w:val="008A7F52"/>
    <w:rsid w:val="008B1980"/>
    <w:rsid w:val="008B1D89"/>
    <w:rsid w:val="008B2649"/>
    <w:rsid w:val="008B4060"/>
    <w:rsid w:val="008B6EA7"/>
    <w:rsid w:val="008C169A"/>
    <w:rsid w:val="008C378A"/>
    <w:rsid w:val="008C3B51"/>
    <w:rsid w:val="008C4C7C"/>
    <w:rsid w:val="008C520E"/>
    <w:rsid w:val="008C58C7"/>
    <w:rsid w:val="008C62E6"/>
    <w:rsid w:val="008C6F30"/>
    <w:rsid w:val="008D16EA"/>
    <w:rsid w:val="008D3149"/>
    <w:rsid w:val="008D4D02"/>
    <w:rsid w:val="008D753A"/>
    <w:rsid w:val="008E0C38"/>
    <w:rsid w:val="008E0D8A"/>
    <w:rsid w:val="008E171A"/>
    <w:rsid w:val="008E1774"/>
    <w:rsid w:val="008E2AE0"/>
    <w:rsid w:val="008E3B57"/>
    <w:rsid w:val="008E3C6C"/>
    <w:rsid w:val="008E4209"/>
    <w:rsid w:val="008E45ED"/>
    <w:rsid w:val="008E62BE"/>
    <w:rsid w:val="008E65A4"/>
    <w:rsid w:val="008E6EE8"/>
    <w:rsid w:val="008F1099"/>
    <w:rsid w:val="008F1241"/>
    <w:rsid w:val="008F2680"/>
    <w:rsid w:val="008F2B45"/>
    <w:rsid w:val="008F318B"/>
    <w:rsid w:val="008F6B98"/>
    <w:rsid w:val="008F7399"/>
    <w:rsid w:val="00902515"/>
    <w:rsid w:val="00903D91"/>
    <w:rsid w:val="00903E03"/>
    <w:rsid w:val="0090402A"/>
    <w:rsid w:val="00905537"/>
    <w:rsid w:val="00906A8B"/>
    <w:rsid w:val="00907D61"/>
    <w:rsid w:val="009125A0"/>
    <w:rsid w:val="0091263D"/>
    <w:rsid w:val="00913906"/>
    <w:rsid w:val="00914A4E"/>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5128"/>
    <w:rsid w:val="0093549F"/>
    <w:rsid w:val="00935818"/>
    <w:rsid w:val="00935FF4"/>
    <w:rsid w:val="00936401"/>
    <w:rsid w:val="00940F9F"/>
    <w:rsid w:val="009416A3"/>
    <w:rsid w:val="00942346"/>
    <w:rsid w:val="009439FD"/>
    <w:rsid w:val="009446CB"/>
    <w:rsid w:val="00945474"/>
    <w:rsid w:val="00947027"/>
    <w:rsid w:val="00947339"/>
    <w:rsid w:val="00947ED2"/>
    <w:rsid w:val="00951320"/>
    <w:rsid w:val="0095221D"/>
    <w:rsid w:val="00953A20"/>
    <w:rsid w:val="009557C8"/>
    <w:rsid w:val="009624A1"/>
    <w:rsid w:val="0096516B"/>
    <w:rsid w:val="009655E1"/>
    <w:rsid w:val="0096572E"/>
    <w:rsid w:val="00965735"/>
    <w:rsid w:val="0096634A"/>
    <w:rsid w:val="0096644C"/>
    <w:rsid w:val="009665E3"/>
    <w:rsid w:val="0097031F"/>
    <w:rsid w:val="0097078D"/>
    <w:rsid w:val="0097117D"/>
    <w:rsid w:val="00971D70"/>
    <w:rsid w:val="00974172"/>
    <w:rsid w:val="009745C7"/>
    <w:rsid w:val="009803D5"/>
    <w:rsid w:val="00980C76"/>
    <w:rsid w:val="00980E39"/>
    <w:rsid w:val="009818EC"/>
    <w:rsid w:val="00982994"/>
    <w:rsid w:val="00982A65"/>
    <w:rsid w:val="009851AC"/>
    <w:rsid w:val="009855CE"/>
    <w:rsid w:val="0098565F"/>
    <w:rsid w:val="00985D68"/>
    <w:rsid w:val="00986CB1"/>
    <w:rsid w:val="00987771"/>
    <w:rsid w:val="00987C43"/>
    <w:rsid w:val="00990459"/>
    <w:rsid w:val="00990AE3"/>
    <w:rsid w:val="00992072"/>
    <w:rsid w:val="00995D03"/>
    <w:rsid w:val="0099670D"/>
    <w:rsid w:val="00997445"/>
    <w:rsid w:val="009A009A"/>
    <w:rsid w:val="009A01F4"/>
    <w:rsid w:val="009A2801"/>
    <w:rsid w:val="009A324B"/>
    <w:rsid w:val="009A35C2"/>
    <w:rsid w:val="009A56FC"/>
    <w:rsid w:val="009A57A1"/>
    <w:rsid w:val="009B2666"/>
    <w:rsid w:val="009B295A"/>
    <w:rsid w:val="009B3FA5"/>
    <w:rsid w:val="009B7776"/>
    <w:rsid w:val="009B7D88"/>
    <w:rsid w:val="009B7DCE"/>
    <w:rsid w:val="009B7EC3"/>
    <w:rsid w:val="009C0209"/>
    <w:rsid w:val="009C0D55"/>
    <w:rsid w:val="009C3260"/>
    <w:rsid w:val="009C343E"/>
    <w:rsid w:val="009C3F6D"/>
    <w:rsid w:val="009C4336"/>
    <w:rsid w:val="009C4803"/>
    <w:rsid w:val="009D05FD"/>
    <w:rsid w:val="009D1C6E"/>
    <w:rsid w:val="009D5632"/>
    <w:rsid w:val="009D75D2"/>
    <w:rsid w:val="009E16B4"/>
    <w:rsid w:val="009E1FAC"/>
    <w:rsid w:val="009E436A"/>
    <w:rsid w:val="009E6EF2"/>
    <w:rsid w:val="009E7368"/>
    <w:rsid w:val="009F0DA1"/>
    <w:rsid w:val="009F1635"/>
    <w:rsid w:val="009F48ED"/>
    <w:rsid w:val="009F56FE"/>
    <w:rsid w:val="009F59B8"/>
    <w:rsid w:val="009F5B49"/>
    <w:rsid w:val="009F6674"/>
    <w:rsid w:val="009F66B2"/>
    <w:rsid w:val="009F79B5"/>
    <w:rsid w:val="009F7D2D"/>
    <w:rsid w:val="009F7DA5"/>
    <w:rsid w:val="00A00B16"/>
    <w:rsid w:val="00A02F1B"/>
    <w:rsid w:val="00A04267"/>
    <w:rsid w:val="00A04B01"/>
    <w:rsid w:val="00A050C3"/>
    <w:rsid w:val="00A0731E"/>
    <w:rsid w:val="00A07732"/>
    <w:rsid w:val="00A12AF7"/>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467E"/>
    <w:rsid w:val="00A3520E"/>
    <w:rsid w:val="00A35CC9"/>
    <w:rsid w:val="00A35D48"/>
    <w:rsid w:val="00A36431"/>
    <w:rsid w:val="00A36AEC"/>
    <w:rsid w:val="00A375EA"/>
    <w:rsid w:val="00A408B1"/>
    <w:rsid w:val="00A449BE"/>
    <w:rsid w:val="00A46D60"/>
    <w:rsid w:val="00A47828"/>
    <w:rsid w:val="00A47DF0"/>
    <w:rsid w:val="00A50654"/>
    <w:rsid w:val="00A52CE0"/>
    <w:rsid w:val="00A52EF6"/>
    <w:rsid w:val="00A539D2"/>
    <w:rsid w:val="00A53EE4"/>
    <w:rsid w:val="00A55537"/>
    <w:rsid w:val="00A55C2A"/>
    <w:rsid w:val="00A5693D"/>
    <w:rsid w:val="00A60E0C"/>
    <w:rsid w:val="00A61C4E"/>
    <w:rsid w:val="00A63317"/>
    <w:rsid w:val="00A64B64"/>
    <w:rsid w:val="00A653FC"/>
    <w:rsid w:val="00A66223"/>
    <w:rsid w:val="00A668ED"/>
    <w:rsid w:val="00A67724"/>
    <w:rsid w:val="00A70768"/>
    <w:rsid w:val="00A72C7C"/>
    <w:rsid w:val="00A74D7F"/>
    <w:rsid w:val="00A76C94"/>
    <w:rsid w:val="00A76FF0"/>
    <w:rsid w:val="00A80352"/>
    <w:rsid w:val="00A82347"/>
    <w:rsid w:val="00A84B87"/>
    <w:rsid w:val="00A854C3"/>
    <w:rsid w:val="00A90256"/>
    <w:rsid w:val="00A91396"/>
    <w:rsid w:val="00A91D6F"/>
    <w:rsid w:val="00A931DD"/>
    <w:rsid w:val="00A9383F"/>
    <w:rsid w:val="00A93B09"/>
    <w:rsid w:val="00A945ED"/>
    <w:rsid w:val="00A97248"/>
    <w:rsid w:val="00A97374"/>
    <w:rsid w:val="00A976BF"/>
    <w:rsid w:val="00AA1391"/>
    <w:rsid w:val="00AA18D0"/>
    <w:rsid w:val="00AA338A"/>
    <w:rsid w:val="00AA38F0"/>
    <w:rsid w:val="00AA4DE7"/>
    <w:rsid w:val="00AA5808"/>
    <w:rsid w:val="00AA61A7"/>
    <w:rsid w:val="00AA629F"/>
    <w:rsid w:val="00AA7F1B"/>
    <w:rsid w:val="00AB4BE1"/>
    <w:rsid w:val="00AB57B6"/>
    <w:rsid w:val="00AB5CA4"/>
    <w:rsid w:val="00AB6297"/>
    <w:rsid w:val="00AC09D2"/>
    <w:rsid w:val="00AC0A29"/>
    <w:rsid w:val="00AC0BE4"/>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CD3"/>
    <w:rsid w:val="00AE10A2"/>
    <w:rsid w:val="00AE1241"/>
    <w:rsid w:val="00AE2A81"/>
    <w:rsid w:val="00AE3B66"/>
    <w:rsid w:val="00AE40F9"/>
    <w:rsid w:val="00AE4647"/>
    <w:rsid w:val="00AE5754"/>
    <w:rsid w:val="00AE7718"/>
    <w:rsid w:val="00AF0511"/>
    <w:rsid w:val="00AF1757"/>
    <w:rsid w:val="00AF25ED"/>
    <w:rsid w:val="00AF27C5"/>
    <w:rsid w:val="00AF2AAA"/>
    <w:rsid w:val="00AF37A6"/>
    <w:rsid w:val="00AF394B"/>
    <w:rsid w:val="00AF3BFA"/>
    <w:rsid w:val="00AF7AF4"/>
    <w:rsid w:val="00B00207"/>
    <w:rsid w:val="00B01581"/>
    <w:rsid w:val="00B01AD2"/>
    <w:rsid w:val="00B05BC7"/>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C8F"/>
    <w:rsid w:val="00B50731"/>
    <w:rsid w:val="00B51054"/>
    <w:rsid w:val="00B515EE"/>
    <w:rsid w:val="00B52B67"/>
    <w:rsid w:val="00B53642"/>
    <w:rsid w:val="00B53BCD"/>
    <w:rsid w:val="00B5401D"/>
    <w:rsid w:val="00B57EFF"/>
    <w:rsid w:val="00B603EA"/>
    <w:rsid w:val="00B605B6"/>
    <w:rsid w:val="00B619C1"/>
    <w:rsid w:val="00B62CC1"/>
    <w:rsid w:val="00B64171"/>
    <w:rsid w:val="00B6510F"/>
    <w:rsid w:val="00B6569C"/>
    <w:rsid w:val="00B66F27"/>
    <w:rsid w:val="00B6797F"/>
    <w:rsid w:val="00B705B4"/>
    <w:rsid w:val="00B715AA"/>
    <w:rsid w:val="00B71612"/>
    <w:rsid w:val="00B717D6"/>
    <w:rsid w:val="00B718B7"/>
    <w:rsid w:val="00B73412"/>
    <w:rsid w:val="00B74946"/>
    <w:rsid w:val="00B7533E"/>
    <w:rsid w:val="00B765C4"/>
    <w:rsid w:val="00B82774"/>
    <w:rsid w:val="00B845F8"/>
    <w:rsid w:val="00B84EC7"/>
    <w:rsid w:val="00B86254"/>
    <w:rsid w:val="00B86AD2"/>
    <w:rsid w:val="00B87620"/>
    <w:rsid w:val="00B87ABF"/>
    <w:rsid w:val="00B87B54"/>
    <w:rsid w:val="00B901E9"/>
    <w:rsid w:val="00B90287"/>
    <w:rsid w:val="00B91724"/>
    <w:rsid w:val="00B91B8A"/>
    <w:rsid w:val="00B92EF3"/>
    <w:rsid w:val="00B94115"/>
    <w:rsid w:val="00B965D1"/>
    <w:rsid w:val="00B9665E"/>
    <w:rsid w:val="00B96AC1"/>
    <w:rsid w:val="00BA1437"/>
    <w:rsid w:val="00BA1A18"/>
    <w:rsid w:val="00BA2F67"/>
    <w:rsid w:val="00BA3B87"/>
    <w:rsid w:val="00BA4F42"/>
    <w:rsid w:val="00BA5609"/>
    <w:rsid w:val="00BA6640"/>
    <w:rsid w:val="00BB14AA"/>
    <w:rsid w:val="00BB2224"/>
    <w:rsid w:val="00BB26E9"/>
    <w:rsid w:val="00BB3123"/>
    <w:rsid w:val="00BB4657"/>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5A73"/>
    <w:rsid w:val="00BD707D"/>
    <w:rsid w:val="00BD70CB"/>
    <w:rsid w:val="00BD75AA"/>
    <w:rsid w:val="00BE0A40"/>
    <w:rsid w:val="00BE23F6"/>
    <w:rsid w:val="00BE2B92"/>
    <w:rsid w:val="00BE2E8A"/>
    <w:rsid w:val="00BE5C14"/>
    <w:rsid w:val="00BE615B"/>
    <w:rsid w:val="00BF248B"/>
    <w:rsid w:val="00BF2E5A"/>
    <w:rsid w:val="00BF3223"/>
    <w:rsid w:val="00BF4D79"/>
    <w:rsid w:val="00BF7417"/>
    <w:rsid w:val="00BF78AF"/>
    <w:rsid w:val="00C0031C"/>
    <w:rsid w:val="00C014D5"/>
    <w:rsid w:val="00C01AE1"/>
    <w:rsid w:val="00C01BAB"/>
    <w:rsid w:val="00C01C4E"/>
    <w:rsid w:val="00C03014"/>
    <w:rsid w:val="00C03465"/>
    <w:rsid w:val="00C0495D"/>
    <w:rsid w:val="00C070DF"/>
    <w:rsid w:val="00C124B4"/>
    <w:rsid w:val="00C132AF"/>
    <w:rsid w:val="00C13659"/>
    <w:rsid w:val="00C13C08"/>
    <w:rsid w:val="00C14756"/>
    <w:rsid w:val="00C15563"/>
    <w:rsid w:val="00C16586"/>
    <w:rsid w:val="00C16A94"/>
    <w:rsid w:val="00C16DC1"/>
    <w:rsid w:val="00C171C3"/>
    <w:rsid w:val="00C174C2"/>
    <w:rsid w:val="00C2052E"/>
    <w:rsid w:val="00C21C46"/>
    <w:rsid w:val="00C233C3"/>
    <w:rsid w:val="00C245BF"/>
    <w:rsid w:val="00C25D0C"/>
    <w:rsid w:val="00C25EC4"/>
    <w:rsid w:val="00C30BD7"/>
    <w:rsid w:val="00C316AC"/>
    <w:rsid w:val="00C32A6E"/>
    <w:rsid w:val="00C32CE9"/>
    <w:rsid w:val="00C33324"/>
    <w:rsid w:val="00C3341A"/>
    <w:rsid w:val="00C34552"/>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1433"/>
    <w:rsid w:val="00C552A6"/>
    <w:rsid w:val="00C5643A"/>
    <w:rsid w:val="00C5682C"/>
    <w:rsid w:val="00C56F0B"/>
    <w:rsid w:val="00C572E8"/>
    <w:rsid w:val="00C6108F"/>
    <w:rsid w:val="00C6608B"/>
    <w:rsid w:val="00C7095C"/>
    <w:rsid w:val="00C71D75"/>
    <w:rsid w:val="00C73FBD"/>
    <w:rsid w:val="00C74260"/>
    <w:rsid w:val="00C75295"/>
    <w:rsid w:val="00C75568"/>
    <w:rsid w:val="00C75878"/>
    <w:rsid w:val="00C75AFB"/>
    <w:rsid w:val="00C76C05"/>
    <w:rsid w:val="00C775AB"/>
    <w:rsid w:val="00C77CB6"/>
    <w:rsid w:val="00C807D3"/>
    <w:rsid w:val="00C82086"/>
    <w:rsid w:val="00C823FF"/>
    <w:rsid w:val="00C8415A"/>
    <w:rsid w:val="00C848E7"/>
    <w:rsid w:val="00C8595A"/>
    <w:rsid w:val="00C86D33"/>
    <w:rsid w:val="00C86F31"/>
    <w:rsid w:val="00C9051E"/>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AA2"/>
    <w:rsid w:val="00CA6DA5"/>
    <w:rsid w:val="00CA7898"/>
    <w:rsid w:val="00CB1601"/>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30E1"/>
    <w:rsid w:val="00CD4A26"/>
    <w:rsid w:val="00CD5F09"/>
    <w:rsid w:val="00CD649F"/>
    <w:rsid w:val="00CE11F6"/>
    <w:rsid w:val="00CE2130"/>
    <w:rsid w:val="00CE257A"/>
    <w:rsid w:val="00CE598D"/>
    <w:rsid w:val="00CE61FE"/>
    <w:rsid w:val="00CE62B6"/>
    <w:rsid w:val="00CE766A"/>
    <w:rsid w:val="00CE7F31"/>
    <w:rsid w:val="00CF15C3"/>
    <w:rsid w:val="00CF191A"/>
    <w:rsid w:val="00CF333E"/>
    <w:rsid w:val="00CF3DF5"/>
    <w:rsid w:val="00CF4A75"/>
    <w:rsid w:val="00CF59BE"/>
    <w:rsid w:val="00CF655A"/>
    <w:rsid w:val="00CF688C"/>
    <w:rsid w:val="00D04AC6"/>
    <w:rsid w:val="00D054E9"/>
    <w:rsid w:val="00D078B0"/>
    <w:rsid w:val="00D12069"/>
    <w:rsid w:val="00D12BFF"/>
    <w:rsid w:val="00D13BC0"/>
    <w:rsid w:val="00D14189"/>
    <w:rsid w:val="00D14A72"/>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1528"/>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780A"/>
    <w:rsid w:val="00D67AA0"/>
    <w:rsid w:val="00D71126"/>
    <w:rsid w:val="00D7216F"/>
    <w:rsid w:val="00D76B17"/>
    <w:rsid w:val="00D776E8"/>
    <w:rsid w:val="00D77C14"/>
    <w:rsid w:val="00D802D8"/>
    <w:rsid w:val="00D80930"/>
    <w:rsid w:val="00D81F7A"/>
    <w:rsid w:val="00D82501"/>
    <w:rsid w:val="00D83C27"/>
    <w:rsid w:val="00D8411D"/>
    <w:rsid w:val="00D8458D"/>
    <w:rsid w:val="00D856A7"/>
    <w:rsid w:val="00D86377"/>
    <w:rsid w:val="00D86E90"/>
    <w:rsid w:val="00D87D28"/>
    <w:rsid w:val="00D87DBB"/>
    <w:rsid w:val="00D9121C"/>
    <w:rsid w:val="00D928D0"/>
    <w:rsid w:val="00D9439F"/>
    <w:rsid w:val="00D95608"/>
    <w:rsid w:val="00D96DFE"/>
    <w:rsid w:val="00D96EC5"/>
    <w:rsid w:val="00D979C4"/>
    <w:rsid w:val="00D97C45"/>
    <w:rsid w:val="00DA0FA4"/>
    <w:rsid w:val="00DA634E"/>
    <w:rsid w:val="00DA6677"/>
    <w:rsid w:val="00DB2C2E"/>
    <w:rsid w:val="00DB3D5B"/>
    <w:rsid w:val="00DB52A5"/>
    <w:rsid w:val="00DB65B8"/>
    <w:rsid w:val="00DB788C"/>
    <w:rsid w:val="00DC14FF"/>
    <w:rsid w:val="00DC19D3"/>
    <w:rsid w:val="00DC3864"/>
    <w:rsid w:val="00DC44D3"/>
    <w:rsid w:val="00DC4A64"/>
    <w:rsid w:val="00DC5515"/>
    <w:rsid w:val="00DC7D5E"/>
    <w:rsid w:val="00DC7EE2"/>
    <w:rsid w:val="00DD0337"/>
    <w:rsid w:val="00DD0B52"/>
    <w:rsid w:val="00DD19B4"/>
    <w:rsid w:val="00DD2D38"/>
    <w:rsid w:val="00DD3093"/>
    <w:rsid w:val="00DD3A51"/>
    <w:rsid w:val="00DD3E7C"/>
    <w:rsid w:val="00DD482C"/>
    <w:rsid w:val="00DD4A67"/>
    <w:rsid w:val="00DD55A3"/>
    <w:rsid w:val="00DD5C31"/>
    <w:rsid w:val="00DD71F2"/>
    <w:rsid w:val="00DD7807"/>
    <w:rsid w:val="00DE046C"/>
    <w:rsid w:val="00DE2684"/>
    <w:rsid w:val="00DE4E29"/>
    <w:rsid w:val="00DE7596"/>
    <w:rsid w:val="00DE760B"/>
    <w:rsid w:val="00DE798F"/>
    <w:rsid w:val="00DF15EE"/>
    <w:rsid w:val="00DF4CDF"/>
    <w:rsid w:val="00DF50A8"/>
    <w:rsid w:val="00DF5456"/>
    <w:rsid w:val="00DF549B"/>
    <w:rsid w:val="00DF5706"/>
    <w:rsid w:val="00DF6886"/>
    <w:rsid w:val="00DF699A"/>
    <w:rsid w:val="00DF6A95"/>
    <w:rsid w:val="00DF6D45"/>
    <w:rsid w:val="00E00829"/>
    <w:rsid w:val="00E00901"/>
    <w:rsid w:val="00E00BD4"/>
    <w:rsid w:val="00E00C26"/>
    <w:rsid w:val="00E022D3"/>
    <w:rsid w:val="00E04C73"/>
    <w:rsid w:val="00E05F7E"/>
    <w:rsid w:val="00E063FA"/>
    <w:rsid w:val="00E073EF"/>
    <w:rsid w:val="00E07A52"/>
    <w:rsid w:val="00E107B9"/>
    <w:rsid w:val="00E117A7"/>
    <w:rsid w:val="00E11944"/>
    <w:rsid w:val="00E11A2A"/>
    <w:rsid w:val="00E11B22"/>
    <w:rsid w:val="00E12C2B"/>
    <w:rsid w:val="00E14F8E"/>
    <w:rsid w:val="00E153B8"/>
    <w:rsid w:val="00E158FF"/>
    <w:rsid w:val="00E16203"/>
    <w:rsid w:val="00E17CE7"/>
    <w:rsid w:val="00E20276"/>
    <w:rsid w:val="00E232F9"/>
    <w:rsid w:val="00E23C0C"/>
    <w:rsid w:val="00E2449D"/>
    <w:rsid w:val="00E25F2E"/>
    <w:rsid w:val="00E26C0A"/>
    <w:rsid w:val="00E3007B"/>
    <w:rsid w:val="00E342C0"/>
    <w:rsid w:val="00E3576A"/>
    <w:rsid w:val="00E367B2"/>
    <w:rsid w:val="00E37E97"/>
    <w:rsid w:val="00E400FB"/>
    <w:rsid w:val="00E41719"/>
    <w:rsid w:val="00E4348C"/>
    <w:rsid w:val="00E43527"/>
    <w:rsid w:val="00E439A3"/>
    <w:rsid w:val="00E44D11"/>
    <w:rsid w:val="00E44D5F"/>
    <w:rsid w:val="00E46CA0"/>
    <w:rsid w:val="00E50106"/>
    <w:rsid w:val="00E514F7"/>
    <w:rsid w:val="00E51DE3"/>
    <w:rsid w:val="00E520B2"/>
    <w:rsid w:val="00E520F4"/>
    <w:rsid w:val="00E53925"/>
    <w:rsid w:val="00E539A5"/>
    <w:rsid w:val="00E54D77"/>
    <w:rsid w:val="00E54FD9"/>
    <w:rsid w:val="00E5529D"/>
    <w:rsid w:val="00E55322"/>
    <w:rsid w:val="00E5536A"/>
    <w:rsid w:val="00E611AA"/>
    <w:rsid w:val="00E616CB"/>
    <w:rsid w:val="00E62E55"/>
    <w:rsid w:val="00E63367"/>
    <w:rsid w:val="00E6357F"/>
    <w:rsid w:val="00E636AF"/>
    <w:rsid w:val="00E65139"/>
    <w:rsid w:val="00E6554C"/>
    <w:rsid w:val="00E66A15"/>
    <w:rsid w:val="00E66EDB"/>
    <w:rsid w:val="00E67252"/>
    <w:rsid w:val="00E67E5F"/>
    <w:rsid w:val="00E71EBB"/>
    <w:rsid w:val="00E7232E"/>
    <w:rsid w:val="00E72511"/>
    <w:rsid w:val="00E72835"/>
    <w:rsid w:val="00E74478"/>
    <w:rsid w:val="00E749E4"/>
    <w:rsid w:val="00E7738E"/>
    <w:rsid w:val="00E810E0"/>
    <w:rsid w:val="00E85FD9"/>
    <w:rsid w:val="00E86F67"/>
    <w:rsid w:val="00E9020E"/>
    <w:rsid w:val="00E92E64"/>
    <w:rsid w:val="00E945C3"/>
    <w:rsid w:val="00E958F9"/>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553A"/>
    <w:rsid w:val="00EB5E1B"/>
    <w:rsid w:val="00EB74CC"/>
    <w:rsid w:val="00EB7DA9"/>
    <w:rsid w:val="00EC00B9"/>
    <w:rsid w:val="00EC03F4"/>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F9E"/>
    <w:rsid w:val="00ED62EB"/>
    <w:rsid w:val="00ED6EE8"/>
    <w:rsid w:val="00ED7A7E"/>
    <w:rsid w:val="00EE5483"/>
    <w:rsid w:val="00EE5AE7"/>
    <w:rsid w:val="00EE70E0"/>
    <w:rsid w:val="00EF027C"/>
    <w:rsid w:val="00EF273C"/>
    <w:rsid w:val="00EF355E"/>
    <w:rsid w:val="00EF3C7B"/>
    <w:rsid w:val="00EF6283"/>
    <w:rsid w:val="00EF703E"/>
    <w:rsid w:val="00EF7A3A"/>
    <w:rsid w:val="00F0044E"/>
    <w:rsid w:val="00F0055A"/>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DE4"/>
    <w:rsid w:val="00F2206B"/>
    <w:rsid w:val="00F227B5"/>
    <w:rsid w:val="00F22CF9"/>
    <w:rsid w:val="00F22F35"/>
    <w:rsid w:val="00F2450C"/>
    <w:rsid w:val="00F256E8"/>
    <w:rsid w:val="00F3119B"/>
    <w:rsid w:val="00F31F6F"/>
    <w:rsid w:val="00F3346B"/>
    <w:rsid w:val="00F35D70"/>
    <w:rsid w:val="00F36367"/>
    <w:rsid w:val="00F36381"/>
    <w:rsid w:val="00F409AB"/>
    <w:rsid w:val="00F41810"/>
    <w:rsid w:val="00F42573"/>
    <w:rsid w:val="00F42D21"/>
    <w:rsid w:val="00F44839"/>
    <w:rsid w:val="00F458CE"/>
    <w:rsid w:val="00F45DB0"/>
    <w:rsid w:val="00F45E27"/>
    <w:rsid w:val="00F46DDC"/>
    <w:rsid w:val="00F513FA"/>
    <w:rsid w:val="00F53E54"/>
    <w:rsid w:val="00F55479"/>
    <w:rsid w:val="00F56006"/>
    <w:rsid w:val="00F56EC5"/>
    <w:rsid w:val="00F57122"/>
    <w:rsid w:val="00F57DA6"/>
    <w:rsid w:val="00F61D6A"/>
    <w:rsid w:val="00F628A4"/>
    <w:rsid w:val="00F6362D"/>
    <w:rsid w:val="00F643B7"/>
    <w:rsid w:val="00F64D3A"/>
    <w:rsid w:val="00F64D93"/>
    <w:rsid w:val="00F65FA2"/>
    <w:rsid w:val="00F70A70"/>
    <w:rsid w:val="00F714B1"/>
    <w:rsid w:val="00F71701"/>
    <w:rsid w:val="00F71929"/>
    <w:rsid w:val="00F71B7C"/>
    <w:rsid w:val="00F7205A"/>
    <w:rsid w:val="00F72096"/>
    <w:rsid w:val="00F730B0"/>
    <w:rsid w:val="00F744AD"/>
    <w:rsid w:val="00F7541F"/>
    <w:rsid w:val="00F82850"/>
    <w:rsid w:val="00F835CD"/>
    <w:rsid w:val="00F84552"/>
    <w:rsid w:val="00F860D9"/>
    <w:rsid w:val="00F860DB"/>
    <w:rsid w:val="00F92470"/>
    <w:rsid w:val="00F92E41"/>
    <w:rsid w:val="00F9328A"/>
    <w:rsid w:val="00F97289"/>
    <w:rsid w:val="00F97920"/>
    <w:rsid w:val="00F979AD"/>
    <w:rsid w:val="00F97F4E"/>
    <w:rsid w:val="00FA1ADE"/>
    <w:rsid w:val="00FA1B2A"/>
    <w:rsid w:val="00FA1BEC"/>
    <w:rsid w:val="00FA322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2E3"/>
    <w:rsid w:val="00FC4818"/>
    <w:rsid w:val="00FC4973"/>
    <w:rsid w:val="00FC5F5C"/>
    <w:rsid w:val="00FC7258"/>
    <w:rsid w:val="00FD0591"/>
    <w:rsid w:val="00FD0FC2"/>
    <w:rsid w:val="00FD1CED"/>
    <w:rsid w:val="00FD6282"/>
    <w:rsid w:val="00FD667E"/>
    <w:rsid w:val="00FE2766"/>
    <w:rsid w:val="00FE292A"/>
    <w:rsid w:val="00FE2D4E"/>
    <w:rsid w:val="00FE3C09"/>
    <w:rsid w:val="00FE3CE7"/>
    <w:rsid w:val="00FE75C8"/>
    <w:rsid w:val="00FF0994"/>
    <w:rsid w:val="00FF140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D7239B"/>
  <w15:docId w15:val="{0C4E5692-B6C5-491E-B101-61CDBFEC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7925"/>
    <w:pPr>
      <w:spacing w:after="180" w:line="264" w:lineRule="auto"/>
    </w:pPr>
    <w:rPr>
      <w:rFonts w:ascii="Calibri" w:hAnsi="Calibri"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8F6B98"/>
    <w:pPr>
      <w:keepNext/>
      <w:numPr>
        <w:numId w:val="7"/>
      </w:numPr>
      <w:spacing w:before="480" w:after="240" w:line="240" w:lineRule="auto"/>
      <w:outlineLvl w:val="0"/>
    </w:pPr>
    <w:rPr>
      <w:rFonts w:asciiTheme="majorHAnsi" w:hAnsiTheme="majorHAnsi"/>
      <w:caps/>
      <w:color w:val="416C75"/>
      <w:sz w:val="32"/>
      <w:szCs w:val="32"/>
    </w:rPr>
  </w:style>
  <w:style w:type="paragraph" w:styleId="Heading2">
    <w:name w:val="heading 2"/>
    <w:basedOn w:val="Heading1"/>
    <w:next w:val="Normal"/>
    <w:link w:val="Heading2Char"/>
    <w:uiPriority w:val="9"/>
    <w:unhideWhenUsed/>
    <w:qFormat/>
    <w:rsid w:val="00A217B9"/>
    <w:pPr>
      <w:numPr>
        <w:ilvl w:val="1"/>
      </w:numPr>
      <w:spacing w:before="360"/>
      <w:ind w:left="578" w:hanging="578"/>
      <w:outlineLvl w:val="1"/>
    </w:pPr>
    <w:rPr>
      <w:color w:val="5E878F"/>
      <w:spacing w:val="20"/>
      <w:sz w:val="28"/>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6B98"/>
    <w:rPr>
      <w:rFonts w:asciiTheme="majorHAnsi" w:hAnsiTheme="majorHAnsi" w:cs="Times New Roman"/>
      <w:caps/>
      <w:color w:val="416C75"/>
      <w:sz w:val="32"/>
      <w:szCs w:val="32"/>
      <w:lang w:val="en-GB" w:eastAsia="ja-JP"/>
    </w:rPr>
  </w:style>
  <w:style w:type="character" w:customStyle="1" w:styleId="Heading2Char">
    <w:name w:val="Heading 2 Char"/>
    <w:basedOn w:val="DefaultParagraphFont"/>
    <w:link w:val="Heading2"/>
    <w:uiPriority w:val="9"/>
    <w:rsid w:val="00A217B9"/>
    <w:rPr>
      <w:rFonts w:asciiTheme="majorHAnsi" w:hAnsiTheme="majorHAnsi" w:cs="Times New Roman"/>
      <w:caps/>
      <w:color w:val="5E878F"/>
      <w:spacing w:val="20"/>
      <w:sz w:val="28"/>
      <w:szCs w:val="28"/>
      <w:lang w:val="en-GB" w:eastAsia="ja-JP"/>
    </w:rPr>
  </w:style>
  <w:style w:type="character" w:customStyle="1" w:styleId="Heading3Char">
    <w:name w:val="Heading 3 Char"/>
    <w:basedOn w:val="DefaultParagraphFont"/>
    <w:link w:val="Heading3"/>
    <w:uiPriority w:val="9"/>
    <w:rsid w:val="002F7925"/>
    <w:rPr>
      <w:rFonts w:asciiTheme="majorHAnsi" w:hAnsiTheme="majorHAnsi" w:cs="Times New Roman"/>
      <w:caps/>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rsid w:val="00FD667E"/>
    <w:pPr>
      <w:keepNext/>
      <w:spacing w:after="720" w:line="240" w:lineRule="auto"/>
    </w:pPr>
    <w:rPr>
      <w:rFonts w:asciiTheme="majorHAnsi" w:hAnsiTheme="majorHAnsi"/>
      <w:b/>
      <w:caps/>
      <w:color w:val="AF1317"/>
      <w:spacing w:val="50"/>
      <w:sz w:val="36"/>
      <w:szCs w:val="22"/>
    </w:rPr>
  </w:style>
  <w:style w:type="character" w:customStyle="1" w:styleId="SubtitleChar">
    <w:name w:val="Subtitle Char"/>
    <w:basedOn w:val="DefaultParagraphFont"/>
    <w:link w:val="Subtitle"/>
    <w:uiPriority w:val="11"/>
    <w:rsid w:val="00FD667E"/>
    <w:rPr>
      <w:rFonts w:asciiTheme="majorHAnsi" w:hAnsiTheme="majorHAnsi" w:cs="Times New Roman"/>
      <w:b/>
      <w:caps/>
      <w:color w:val="AF1317"/>
      <w:spacing w:val="50"/>
      <w:sz w:val="36"/>
      <w:lang w:val="en-GB" w:eastAsia="ja-JP"/>
    </w:rPr>
  </w:style>
  <w:style w:type="paragraph" w:styleId="Title">
    <w:name w:val="Title"/>
    <w:basedOn w:val="Normal"/>
    <w:link w:val="TitleChar"/>
    <w:uiPriority w:val="10"/>
    <w:qFormat/>
    <w:rsid w:val="009851AC"/>
    <w:pPr>
      <w:spacing w:after="0" w:line="240" w:lineRule="auto"/>
    </w:pPr>
    <w:rPr>
      <w:rFonts w:asciiTheme="minorHAnsi" w:hAnsiTheme="minorHAnsi"/>
      <w:color w:val="244850"/>
      <w:sz w:val="56"/>
      <w:szCs w:val="48"/>
    </w:rPr>
  </w:style>
  <w:style w:type="character" w:customStyle="1" w:styleId="TitleChar">
    <w:name w:val="Title Char"/>
    <w:basedOn w:val="DefaultParagraphFont"/>
    <w:link w:val="Title"/>
    <w:uiPriority w:val="10"/>
    <w:rsid w:val="009851AC"/>
    <w:rPr>
      <w:rFonts w:cs="Times New Roman"/>
      <w:color w:val="244850"/>
      <w:sz w:val="56"/>
      <w:szCs w:val="48"/>
      <w:lang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2F7925"/>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sid w:val="002F7925"/>
    <w:rPr>
      <w:rFonts w:ascii="Calibri" w:hAnsi="Calibri"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Calibri" w:hAnsi="Calibri"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Calibri" w:hAnsi="Calibri"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Calibri" w:hAnsi="Calibri"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Calibri" w:hAnsi="Calibri"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Calibri" w:hAnsi="Calibri"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6605C9"/>
    <w:pPr>
      <w:tabs>
        <w:tab w:val="left" w:pos="432"/>
        <w:tab w:val="left" w:pos="720"/>
        <w:tab w:val="right" w:leader="dot" w:pos="8630"/>
      </w:tabs>
      <w:spacing w:before="180" w:after="40" w:line="240" w:lineRule="auto"/>
    </w:pPr>
    <w:rPr>
      <w:b/>
      <w:caps/>
      <w:noProof/>
    </w:rPr>
  </w:style>
  <w:style w:type="paragraph" w:styleId="TOC2">
    <w:name w:val="toc 2"/>
    <w:basedOn w:val="Normal"/>
    <w:next w:val="Normal"/>
    <w:autoRedefine/>
    <w:uiPriority w:val="39"/>
    <w:unhideWhenUsed/>
    <w:qFormat/>
    <w:rsid w:val="00A854C3"/>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F7925"/>
    <w:pPr>
      <w:pBdr>
        <w:top w:val="single" w:sz="4" w:space="1" w:color="94B6D2" w:themeColor="accent1"/>
      </w:pBdr>
      <w:jc w:val="right"/>
    </w:pPr>
    <w:rPr>
      <w:color w:val="775F55" w:themeColor="text2"/>
      <w:sz w:val="20"/>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val="0"/>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styleId="Mention">
    <w:name w:val="Mention"/>
    <w:basedOn w:val="DefaultParagraphFont"/>
    <w:uiPriority w:val="99"/>
    <w:semiHidden/>
    <w:unhideWhenUsed/>
    <w:rsid w:val="006C180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hyperlink" Target="mailto:fred@xenit.eu" TargetMode="Externa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5.png"/><Relationship Id="rId211" Type="http://schemas.openxmlformats.org/officeDocument/2006/relationships/image" Target="media/image20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27" Type="http://schemas.openxmlformats.org/officeDocument/2006/relationships/fontTable" Target="fontTable.xml"/><Relationship Id="rId201" Type="http://schemas.openxmlformats.org/officeDocument/2006/relationships/image" Target="media/image190.png"/><Relationship Id="rId222" Type="http://schemas.openxmlformats.org/officeDocument/2006/relationships/image" Target="media/image211.png"/><Relationship Id="rId12" Type="http://schemas.openxmlformats.org/officeDocument/2006/relationships/header" Target="header1.xm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7.png"/><Relationship Id="rId217" Type="http://schemas.openxmlformats.org/officeDocument/2006/relationships/image" Target="media/image20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hyperlink" Target="https://labnew.xenit.eu/alfresco/service/xenit/link/link-url?context=browse&amp;mode=id&amp;parameter=workspace://SpacesStore/e6f08d3e-9e39-4130-b54e-378ea7718ad2" TargetMode="External"/><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7.png"/><Relationship Id="rId172" Type="http://schemas.openxmlformats.org/officeDocument/2006/relationships/image" Target="media/image164.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223" Type="http://schemas.openxmlformats.org/officeDocument/2006/relationships/hyperlink" Target="mailto:support@xenit.eu" TargetMode="External"/><Relationship Id="rId228" Type="http://schemas.microsoft.com/office/2011/relationships/people" Target="people.xml"/><Relationship Id="rId13"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13" Type="http://schemas.openxmlformats.org/officeDocument/2006/relationships/image" Target="media/image202.png"/><Relationship Id="rId218"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212.png"/><Relationship Id="rId14" Type="http://schemas.openxmlformats.org/officeDocument/2006/relationships/header" Target="header2.xm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fred://a1d07cd6-2f5f-4983-99ae-c11f398107dd/browse/id/workspace/SpacesStore/e0348edb-24ff-458a-9f79-1828b4bd1161"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numbering" Target="numbering.xml"/><Relationship Id="rId214" Type="http://schemas.openxmlformats.org/officeDocument/2006/relationships/image" Target="media/image20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5.png"/><Relationship Id="rId180" Type="http://schemas.openxmlformats.org/officeDocument/2006/relationships/image" Target="media/image172.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0.png"/><Relationship Id="rId221" Type="http://schemas.openxmlformats.org/officeDocument/2006/relationships/image" Target="media/image2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6.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_rels/theme1.xml.rels><?xml version="1.0" encoding="UTF-8" standalone="yes"?>
<Relationships xmlns="http://schemas.openxmlformats.org/package/2006/relationships"><Relationship Id="rId2" Type="http://schemas.openxmlformats.org/officeDocument/2006/relationships/image" Target="../media/image215.jpeg"/><Relationship Id="rId1" Type="http://schemas.openxmlformats.org/officeDocument/2006/relationships/image" Target="../media/image214.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D61CC779-883B-4D41-AAE4-8AD091724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112</Pages>
  <Words>12557</Words>
  <Characters>71575</Characters>
  <Application>Microsoft Office Word</Application>
  <DocSecurity>0</DocSecurity>
  <Lines>596</Lines>
  <Paragraphs>167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Fred - Simple Smart and Swift ECM</vt:lpstr>
      <vt:lpstr>Fred - a desktop window to Alfresco</vt:lpstr>
    </vt:vector>
  </TitlesOfParts>
  <Company>Grizli777</Company>
  <LinksUpToDate>false</LinksUpToDate>
  <CharactersWithSpaces>83965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Fred - Simple Smart and Swift ECM</dc:title>
  <dc:subject>User Guide Version 3.5</dc:subject>
  <dc:creator>Angela Sharma</dc:creator>
  <cp:keywords/>
  <dc:description/>
  <cp:lastModifiedBy>Zlatin Todorinski</cp:lastModifiedBy>
  <cp:revision>46</cp:revision>
  <cp:lastPrinted>2015-03-10T22:36:00Z</cp:lastPrinted>
  <dcterms:created xsi:type="dcterms:W3CDTF">2017-07-31T13:37:00Z</dcterms:created>
  <dcterms:modified xsi:type="dcterms:W3CDTF">2017-09-07T07:51:00Z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2016-07-27T13:45:03CEST</vt:lpwstr>
  </property>
  <property fmtid="{D5CDD505-2E9C-101B-9397-08002B2CF9AE}" pid="8" name="Created Date">
    <vt:lpwstr>2016-05-23T21:27:17CEST</vt:lpwstr>
  </property>
  <property fmtid="{D5CDD505-2E9C-101B-9397-08002B2CF9AE}" pid="9" name="Creator">
    <vt:lpwstr>Peter Morel</vt:lpwstr>
  </property>
  <property fmtid="{D5CDD505-2E9C-101B-9397-08002B2CF9AE}" pid="10" name="Version Number">
    <vt:lpwstr>1.0</vt:lpwstr>
  </property>
  <property fmtid="{D5CDD505-2E9C-101B-9397-08002B2CF9AE}" pid="11" name="Repository Location">
    <vt:lpwstr>/Company Home/XeniT Home/Product/Fred/2. Release Documents/Fred 3.4</vt:lpwstr>
  </property>
  <property fmtid="{D5CDD505-2E9C-101B-9397-08002B2CF9AE}" pid="12" name="Name">
    <vt:lpwstr>Fred User Guide 3.4.docx</vt:lpwstr>
  </property>
  <property fmtid="{D5CDD505-2E9C-101B-9397-08002B2CF9AE}" pid="13" name="Repository NodeRef">
    <vt:lpwstr>workspace://SpacesStore/2bbf4fa2-ac56-4da1-808f-b05018d38df6</vt:lpwstr>
  </property>
  <property fmtid="{D5CDD505-2E9C-101B-9397-08002B2CF9AE}" pid="14" name="Modifier">
    <vt:lpwstr>Peter Morel</vt:lpwstr>
  </property>
</Properties>
</file>